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92D9E8" w14:textId="35DF609A" w:rsidR="001425D8" w:rsidRDefault="001425D8" w:rsidP="002313D7">
      <w:pPr>
        <w:jc w:val="center"/>
      </w:pPr>
      <w:r>
        <w:t>整体调整</w:t>
      </w:r>
    </w:p>
    <w:p w14:paraId="1EB77716" w14:textId="77777777" w:rsidR="009062E9" w:rsidRDefault="009062E9" w:rsidP="002313D7">
      <w:pPr>
        <w:jc w:val="center"/>
      </w:pPr>
    </w:p>
    <w:p w14:paraId="1BBE44E4" w14:textId="0695C119" w:rsidR="00985078" w:rsidRDefault="003945EA" w:rsidP="00E51564">
      <w:pPr>
        <w:pStyle w:val="a7"/>
        <w:numPr>
          <w:ilvl w:val="0"/>
          <w:numId w:val="1"/>
        </w:numPr>
        <w:ind w:firstLineChars="0"/>
      </w:pPr>
      <w:r>
        <w:t>替换</w:t>
      </w:r>
      <w:r>
        <w:t>“</w:t>
      </w:r>
      <w:r>
        <w:t>作品介绍</w:t>
      </w:r>
      <w:r>
        <w:t>”</w:t>
      </w:r>
      <w:r>
        <w:t>板块的图片</w:t>
      </w:r>
    </w:p>
    <w:p w14:paraId="6D65ADBA" w14:textId="77777777" w:rsidR="008D530A" w:rsidRDefault="00E51564" w:rsidP="008D530A">
      <w:pPr>
        <w:pStyle w:val="a7"/>
        <w:numPr>
          <w:ilvl w:val="0"/>
          <w:numId w:val="1"/>
        </w:numPr>
        <w:ind w:firstLineChars="0"/>
      </w:pPr>
      <w:r>
        <w:t>增加片尾字幕（滚动</w:t>
      </w:r>
      <w:r w:rsidR="001425D8">
        <w:t>，播放完之前不能退出</w:t>
      </w:r>
      <w:r>
        <w:t>）</w:t>
      </w:r>
    </w:p>
    <w:p w14:paraId="70C69CAC" w14:textId="41188303" w:rsidR="008D530A" w:rsidRDefault="008D530A" w:rsidP="008D530A">
      <w:pPr>
        <w:pStyle w:val="a7"/>
        <w:numPr>
          <w:ilvl w:val="0"/>
          <w:numId w:val="1"/>
        </w:numPr>
        <w:ind w:firstLineChars="0"/>
      </w:pPr>
      <w:r>
        <w:t>游戏的</w:t>
      </w:r>
      <w:r>
        <w:t>“</w:t>
      </w:r>
      <w:r>
        <w:t>好感度系统</w:t>
      </w:r>
      <w:r>
        <w:t>”</w:t>
      </w:r>
      <w:r>
        <w:t>是否之前标注的地方都增加了？</w:t>
      </w:r>
    </w:p>
    <w:p w14:paraId="0E75661A" w14:textId="77777777" w:rsidR="001425D8" w:rsidRDefault="001425D8" w:rsidP="002313D7"/>
    <w:p w14:paraId="48DAB169" w14:textId="77777777" w:rsidR="00E51564" w:rsidRDefault="00E51564" w:rsidP="00E51564"/>
    <w:p w14:paraId="08D4EB4E" w14:textId="77777777" w:rsidR="001425D8" w:rsidRDefault="001425D8" w:rsidP="001425D8">
      <w:pPr>
        <w:jc w:val="center"/>
      </w:pPr>
      <w:r>
        <w:t>第四章</w:t>
      </w:r>
    </w:p>
    <w:p w14:paraId="6B53C0DC" w14:textId="77777777" w:rsidR="001425D8" w:rsidRDefault="001425D8" w:rsidP="00E51564"/>
    <w:p w14:paraId="071ABA9A" w14:textId="77777777" w:rsidR="001425D8" w:rsidRDefault="001425D8" w:rsidP="001425D8">
      <w:pPr>
        <w:tabs>
          <w:tab w:val="left" w:pos="4796"/>
        </w:tabs>
        <w:rPr>
          <w:lang w:eastAsia="ja-JP"/>
        </w:rPr>
      </w:pPr>
      <w:commentRangeStart w:id="0"/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 w:rsidRPr="007F639F">
        <w:rPr>
          <w:highlight w:val="cyan"/>
          <w:lang w:eastAsia="ja-JP"/>
        </w:rPr>
        <w:t xml:space="preserve"> se 041machi</w:t>
      </w:r>
      <w:r w:rsidRPr="007F639F">
        <w:rPr>
          <w:rFonts w:hint="eastAsia"/>
          <w:highlight w:val="cyan"/>
          <w:lang w:eastAsia="ja-JP"/>
        </w:rPr>
        <w:t xml:space="preserve"> </w:t>
      </w:r>
      <w:r>
        <w:rPr>
          <w:rFonts w:hint="eastAsia"/>
          <w:highlight w:val="cyan"/>
          <w:lang w:eastAsia="ja-JP"/>
        </w:rPr>
        <w:t>}</w:t>
      </w:r>
    </w:p>
    <w:p w14:paraId="27755108" w14:textId="77777777" w:rsidR="001425D8" w:rsidRPr="003102B1" w:rsidRDefault="001425D8" w:rsidP="001425D8">
      <w:pPr>
        <w:rPr>
          <w:rFonts w:ascii="Calibri" w:eastAsia="宋体" w:hAnsi="Calibri" w:cs="Times New Roman"/>
          <w:szCs w:val="24"/>
          <w:lang w:eastAsia="ja-JP"/>
        </w:rPr>
      </w:pPr>
      <w:r w:rsidRPr="003102B1">
        <w:rPr>
          <w:rFonts w:ascii="宋体" w:eastAsia="宋体" w:hAnsi="宋体" w:cs="Tahoma" w:hint="eastAsia"/>
          <w:szCs w:val="24"/>
          <w:shd w:val="clear" w:color="auto" w:fill="FFFFFF"/>
          <w:lang w:eastAsia="ja-JP"/>
        </w:rPr>
        <w:t>高桥智子：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  <w:r w:rsidRPr="003102B1">
        <w:rPr>
          <w:rFonts w:ascii="MS Mincho" w:eastAsia="MS Mincho" w:hAnsi="MS Mincho" w:cs="MS Mincho" w:hint="eastAsia"/>
          <w:szCs w:val="24"/>
          <w:lang w:eastAsia="ja-JP"/>
        </w:rPr>
        <w:t>町</w:t>
      </w:r>
      <w:r w:rsidRPr="003102B1">
        <w:rPr>
          <w:rFonts w:ascii="MS Mincho" w:eastAsia="MS Mincho" w:hAnsi="MS Mincho" w:cs="宋体" w:hint="eastAsia"/>
          <w:szCs w:val="21"/>
          <w:lang w:eastAsia="ja-JP"/>
        </w:rPr>
        <w:t>（まち）</w:t>
      </w:r>
      <w:r w:rsidRPr="003102B1">
        <w:rPr>
          <w:rFonts w:ascii="宋体" w:eastAsia="宋体" w:hAnsi="宋体" w:cs="宋体" w:hint="eastAsia"/>
          <w:szCs w:val="21"/>
          <w:lang w:eastAsia="ja-JP"/>
        </w:rPr>
        <w:t>。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</w:p>
    <w:p w14:paraId="5AB26464" w14:textId="77777777" w:rsidR="001425D8" w:rsidRDefault="001425D8" w:rsidP="001425D8">
      <w:pPr>
        <w:tabs>
          <w:tab w:val="left" w:pos="4796"/>
        </w:tabs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 w:rsidRPr="007F639F">
        <w:rPr>
          <w:highlight w:val="cyan"/>
          <w:lang w:eastAsia="ja-JP"/>
        </w:rPr>
        <w:t xml:space="preserve"> se 04</w:t>
      </w:r>
      <w:r>
        <w:rPr>
          <w:highlight w:val="cyan"/>
          <w:lang w:eastAsia="ja-JP"/>
        </w:rPr>
        <w:t>2</w:t>
      </w:r>
      <w:r w:rsidRPr="007F639F">
        <w:rPr>
          <w:highlight w:val="cyan"/>
          <w:lang w:eastAsia="ja-JP"/>
        </w:rPr>
        <w:t>a</w:t>
      </w:r>
      <w:r>
        <w:rPr>
          <w:highlight w:val="cyan"/>
          <w:lang w:eastAsia="ja-JP"/>
        </w:rPr>
        <w:t>me</w:t>
      </w:r>
      <w:r w:rsidRPr="007F639F">
        <w:rPr>
          <w:rFonts w:hint="eastAsia"/>
          <w:highlight w:val="cyan"/>
          <w:lang w:eastAsia="ja-JP"/>
        </w:rPr>
        <w:t xml:space="preserve"> </w:t>
      </w:r>
      <w:r>
        <w:rPr>
          <w:rFonts w:hint="eastAsia"/>
          <w:highlight w:val="cyan"/>
          <w:lang w:eastAsia="ja-JP"/>
        </w:rPr>
        <w:t>}</w:t>
      </w:r>
    </w:p>
    <w:p w14:paraId="08C22AEC" w14:textId="77777777" w:rsidR="001425D8" w:rsidRPr="003102B1" w:rsidRDefault="001425D8" w:rsidP="001425D8">
      <w:pPr>
        <w:rPr>
          <w:rFonts w:ascii="Calibri" w:eastAsia="宋体" w:hAnsi="Calibri" w:cs="Times New Roman"/>
          <w:szCs w:val="24"/>
          <w:lang w:eastAsia="ja-JP"/>
        </w:rPr>
      </w:pPr>
      <w:r w:rsidRPr="003102B1">
        <w:rPr>
          <w:rFonts w:ascii="宋体" w:eastAsia="宋体" w:hAnsi="宋体" w:cs="Tahoma" w:hint="eastAsia"/>
          <w:szCs w:val="24"/>
          <w:shd w:val="clear" w:color="auto" w:fill="FFFFFF"/>
          <w:lang w:eastAsia="ja-JP"/>
        </w:rPr>
        <w:t>高桥智子：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  <w:r w:rsidRPr="003102B1">
        <w:rPr>
          <w:rFonts w:ascii="MS Mincho" w:eastAsia="MS Mincho" w:hAnsi="MS Mincho" w:cs="宋体" w:hint="eastAsia"/>
          <w:szCs w:val="21"/>
          <w:lang w:eastAsia="ja-JP"/>
        </w:rPr>
        <w:t>雨（あめ）</w:t>
      </w:r>
      <w:r w:rsidRPr="003102B1">
        <w:rPr>
          <w:rFonts w:ascii="宋体" w:eastAsia="宋体" w:hAnsi="宋体" w:cs="宋体" w:hint="eastAsia"/>
          <w:szCs w:val="21"/>
          <w:lang w:eastAsia="ja-JP"/>
        </w:rPr>
        <w:t>。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</w:p>
    <w:p w14:paraId="1BF54401" w14:textId="77777777" w:rsidR="001425D8" w:rsidRDefault="001425D8" w:rsidP="001425D8">
      <w:pPr>
        <w:tabs>
          <w:tab w:val="left" w:pos="4796"/>
        </w:tabs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highlight w:val="cyan"/>
          <w:lang w:eastAsia="ja-JP"/>
        </w:rPr>
        <w:t xml:space="preserve"> </w:t>
      </w:r>
      <w:r>
        <w:rPr>
          <w:rFonts w:hint="eastAsia"/>
          <w:highlight w:val="cyan"/>
          <w:lang w:eastAsia="ja-JP"/>
        </w:rPr>
        <w:t>s</w:t>
      </w:r>
      <w:r w:rsidRPr="007F639F">
        <w:rPr>
          <w:rFonts w:hint="eastAsia"/>
          <w:highlight w:val="cyan"/>
          <w:lang w:eastAsia="ja-JP"/>
        </w:rPr>
        <w:t>e</w:t>
      </w:r>
      <w:r w:rsidRPr="007F639F">
        <w:rPr>
          <w:highlight w:val="cyan"/>
          <w:lang w:eastAsia="ja-JP"/>
        </w:rPr>
        <w:t xml:space="preserve"> 043heya</w:t>
      </w:r>
      <w:r w:rsidRPr="007F639F">
        <w:rPr>
          <w:rFonts w:hint="eastAsia"/>
          <w:highlight w:val="cyan"/>
          <w:lang w:eastAsia="ja-JP"/>
        </w:rPr>
        <w:t xml:space="preserve"> }</w:t>
      </w:r>
    </w:p>
    <w:p w14:paraId="2B3E8A8B" w14:textId="77777777" w:rsidR="001425D8" w:rsidRPr="003102B1" w:rsidRDefault="001425D8" w:rsidP="001425D8">
      <w:pPr>
        <w:rPr>
          <w:rFonts w:ascii="Calibri" w:eastAsia="宋体" w:hAnsi="Calibri" w:cs="Times New Roman"/>
          <w:szCs w:val="24"/>
          <w:lang w:eastAsia="ja-JP"/>
        </w:rPr>
      </w:pPr>
      <w:r w:rsidRPr="003102B1">
        <w:rPr>
          <w:rFonts w:ascii="宋体" w:eastAsia="宋体" w:hAnsi="宋体" w:cs="Tahoma" w:hint="eastAsia"/>
          <w:szCs w:val="24"/>
          <w:shd w:val="clear" w:color="auto" w:fill="FFFFFF"/>
          <w:lang w:eastAsia="ja-JP"/>
        </w:rPr>
        <w:t>高桥智子：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  <w:r w:rsidRPr="003102B1">
        <w:rPr>
          <w:rFonts w:ascii="MS Mincho" w:eastAsia="MS Mincho" w:hAnsi="MS Mincho" w:cs="宋体" w:hint="eastAsia"/>
          <w:szCs w:val="21"/>
          <w:lang w:eastAsia="ja-JP"/>
        </w:rPr>
        <w:t>部屋（へや）</w:t>
      </w:r>
      <w:r w:rsidRPr="003102B1">
        <w:rPr>
          <w:rFonts w:ascii="宋体" w:eastAsia="宋体" w:hAnsi="宋体" w:cs="宋体" w:hint="eastAsia"/>
          <w:szCs w:val="21"/>
          <w:lang w:eastAsia="ja-JP"/>
        </w:rPr>
        <w:t>。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</w:p>
    <w:p w14:paraId="1955C878" w14:textId="77777777" w:rsidR="001425D8" w:rsidRDefault="001425D8" w:rsidP="001425D8">
      <w:pPr>
        <w:tabs>
          <w:tab w:val="left" w:pos="4796"/>
        </w:tabs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highlight w:val="cyan"/>
          <w:lang w:eastAsia="ja-JP"/>
        </w:rPr>
        <w:t xml:space="preserve"> se </w:t>
      </w:r>
      <w:r w:rsidRPr="007F639F">
        <w:rPr>
          <w:highlight w:val="cyan"/>
          <w:lang w:eastAsia="ja-JP"/>
        </w:rPr>
        <w:t>044yume</w:t>
      </w:r>
      <w:r w:rsidRPr="007F639F">
        <w:rPr>
          <w:rFonts w:hint="eastAsia"/>
          <w:highlight w:val="cyan"/>
          <w:lang w:eastAsia="ja-JP"/>
        </w:rPr>
        <w:t xml:space="preserve"> </w:t>
      </w:r>
      <w:r>
        <w:rPr>
          <w:rFonts w:hint="eastAsia"/>
          <w:highlight w:val="cyan"/>
          <w:lang w:eastAsia="ja-JP"/>
        </w:rPr>
        <w:t>}</w:t>
      </w:r>
    </w:p>
    <w:p w14:paraId="0AF8727F" w14:textId="77777777" w:rsidR="001425D8" w:rsidRPr="003102B1" w:rsidRDefault="001425D8" w:rsidP="001425D8">
      <w:pPr>
        <w:rPr>
          <w:rFonts w:ascii="Calibri" w:eastAsia="宋体" w:hAnsi="Calibri" w:cs="Times New Roman"/>
          <w:szCs w:val="24"/>
        </w:rPr>
      </w:pPr>
      <w:r w:rsidRPr="003102B1">
        <w:rPr>
          <w:rFonts w:ascii="宋体" w:eastAsia="宋体" w:hAnsi="宋体" w:cs="Tahoma" w:hint="eastAsia"/>
          <w:szCs w:val="24"/>
          <w:shd w:val="clear" w:color="auto" w:fill="FFFFFF"/>
          <w:lang w:eastAsia="ja-JP"/>
        </w:rPr>
        <w:t>高桥智子：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  <w:r w:rsidRPr="003102B1">
        <w:rPr>
          <w:rFonts w:ascii="MS Mincho" w:eastAsia="MS Mincho" w:hAnsi="MS Mincho" w:cs="宋体" w:hint="eastAsia"/>
          <w:szCs w:val="21"/>
          <w:lang w:eastAsia="ja-JP"/>
        </w:rPr>
        <w:t>夢（ゆめ）</w:t>
      </w:r>
      <w:r w:rsidRPr="003102B1">
        <w:rPr>
          <w:rFonts w:ascii="宋体" w:eastAsia="宋体" w:hAnsi="宋体" w:cs="宋体" w:hint="eastAsia"/>
          <w:szCs w:val="21"/>
          <w:lang w:eastAsia="ja-JP"/>
        </w:rPr>
        <w:t>。</w:t>
      </w:r>
      <w:r w:rsidRPr="003102B1">
        <w:rPr>
          <w:rFonts w:ascii="Calibri" w:eastAsia="宋体" w:hAnsi="Calibri" w:cs="Times New Roman"/>
          <w:szCs w:val="24"/>
        </w:rPr>
        <w:t>"</w:t>
      </w:r>
    </w:p>
    <w:p w14:paraId="784D2FE0" w14:textId="77777777" w:rsidR="001425D8" w:rsidRPr="0014494B" w:rsidRDefault="001425D8" w:rsidP="001425D8">
      <w:pPr>
        <w:pStyle w:val="paragraph"/>
        <w:spacing w:before="0" w:beforeAutospacing="0" w:after="0" w:afterAutospacing="0" w:line="309" w:lineRule="auto"/>
        <w:jc w:val="both"/>
        <w:rPr>
          <w:sz w:val="21"/>
          <w:szCs w:val="21"/>
        </w:rPr>
      </w:pPr>
      <w:r w:rsidRPr="005C1199">
        <w:rPr>
          <w:sz w:val="21"/>
          <w:szCs w:val="21"/>
          <w:highlight w:val="yellow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TJ1gx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443297FD" w14:textId="77777777" w:rsidR="001425D8" w:rsidRPr="003102B1" w:rsidRDefault="001425D8" w:rsidP="001425D8">
      <w:pPr>
        <w:rPr>
          <w:rFonts w:ascii="Calibri" w:eastAsia="宋体" w:hAnsi="Calibri" w:cs="Times New Roman"/>
        </w:rPr>
      </w:pPr>
      <w:r w:rsidRPr="003102B1">
        <w:rPr>
          <w:rFonts w:ascii="Calibri" w:eastAsia="宋体" w:hAnsi="Calibri" w:cs="Times New Roman" w:hint="eastAsia"/>
        </w:rPr>
        <w:t>田老师：</w:t>
      </w:r>
      <w:r w:rsidRPr="003102B1">
        <w:rPr>
          <w:rFonts w:ascii="Calibri" w:eastAsia="宋体" w:hAnsi="Calibri" w:cs="Times New Roman"/>
          <w:szCs w:val="24"/>
        </w:rPr>
        <w:t>"</w:t>
      </w:r>
      <w:r w:rsidRPr="003102B1">
        <w:rPr>
          <w:rFonts w:ascii="Calibri" w:eastAsia="宋体" w:hAnsi="Calibri" w:cs="Times New Roman" w:hint="eastAsia"/>
          <w:szCs w:val="24"/>
        </w:rPr>
        <w:t>大家可以跟读练习一下哦。</w:t>
      </w:r>
      <w:r w:rsidRPr="003102B1">
        <w:rPr>
          <w:rFonts w:ascii="Calibri" w:eastAsia="宋体" w:hAnsi="Calibri" w:cs="Times New Roman"/>
          <w:szCs w:val="24"/>
        </w:rPr>
        <w:t>"</w:t>
      </w:r>
    </w:p>
    <w:p w14:paraId="63FDA93D" w14:textId="77777777" w:rsidR="001425D8" w:rsidRDefault="001425D8" w:rsidP="001425D8">
      <w:pPr>
        <w:rPr>
          <w:rFonts w:ascii="Calibri" w:eastAsia="宋体" w:hAnsi="Calibri" w:cs="Times New Roman"/>
          <w:szCs w:val="24"/>
          <w:lang w:eastAsia="ja-JP"/>
        </w:rPr>
      </w:pPr>
      <w:r w:rsidRPr="003102B1">
        <w:rPr>
          <w:rFonts w:ascii="Calibri" w:eastAsia="宋体" w:hAnsi="Calibri" w:cs="Times New Roman" w:hint="eastAsia"/>
        </w:rPr>
        <w:t>田老师：</w:t>
      </w:r>
      <w:r w:rsidRPr="003102B1">
        <w:rPr>
          <w:rFonts w:ascii="Calibri" w:eastAsia="宋体" w:hAnsi="Calibri" w:cs="Times New Roman"/>
          <w:szCs w:val="24"/>
        </w:rPr>
        <w:t>"</w:t>
      </w:r>
      <w:r w:rsidRPr="003102B1">
        <w:rPr>
          <w:rFonts w:ascii="Calibri" w:eastAsia="宋体" w:hAnsi="Calibri" w:cs="Times New Roman" w:hint="eastAsia"/>
          <w:szCs w:val="24"/>
        </w:rPr>
        <w:t>既然大家都学会了，那么我们来做一个小测试吧。请大家根据听到的读音选择正确的单词。</w:t>
      </w:r>
      <w:r w:rsidRPr="003102B1">
        <w:rPr>
          <w:rFonts w:ascii="Calibri" w:eastAsia="宋体" w:hAnsi="Calibri" w:cs="Times New Roman"/>
          <w:szCs w:val="24"/>
          <w:lang w:eastAsia="ja-JP"/>
        </w:rPr>
        <w:t>"</w:t>
      </w:r>
      <w:commentRangeEnd w:id="0"/>
      <w:r>
        <w:rPr>
          <w:rStyle w:val="a8"/>
        </w:rPr>
        <w:commentReference w:id="0"/>
      </w:r>
    </w:p>
    <w:p w14:paraId="15526B52" w14:textId="77777777" w:rsidR="001425D8" w:rsidRDefault="001425D8" w:rsidP="00E51564">
      <w:pPr>
        <w:rPr>
          <w:lang w:eastAsia="ja-JP"/>
        </w:rPr>
      </w:pPr>
    </w:p>
    <w:p w14:paraId="15EBDA52" w14:textId="77777777" w:rsidR="001425D8" w:rsidRDefault="001425D8" w:rsidP="00E51564">
      <w:pPr>
        <w:rPr>
          <w:lang w:eastAsia="ja-JP"/>
        </w:rPr>
      </w:pPr>
    </w:p>
    <w:p w14:paraId="142331BE" w14:textId="77777777" w:rsidR="001425D8" w:rsidRPr="0014494B" w:rsidRDefault="001425D8" w:rsidP="001425D8">
      <w:pPr>
        <w:pStyle w:val="paragraph"/>
        <w:spacing w:before="0" w:beforeAutospacing="0" w:after="0" w:afterAutospacing="0" w:line="309" w:lineRule="auto"/>
        <w:jc w:val="both"/>
        <w:rPr>
          <w:sz w:val="21"/>
          <w:szCs w:val="21"/>
          <w:lang w:eastAsia="ja-JP"/>
        </w:rPr>
      </w:pPr>
      <w:r w:rsidRPr="005C1199">
        <w:rPr>
          <w:sz w:val="21"/>
          <w:szCs w:val="21"/>
          <w:highlight w:val="yellow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LY13wx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2537F11C" w14:textId="77777777" w:rsidR="001425D8" w:rsidRPr="00584820" w:rsidRDefault="001425D8" w:rsidP="001425D8">
      <w:pPr>
        <w:pStyle w:val="paragraph"/>
        <w:spacing w:before="0" w:beforeAutospacing="0" w:after="0" w:afterAutospacing="0" w:line="309" w:lineRule="auto"/>
        <w:jc w:val="both"/>
        <w:rPr>
          <w:rFonts w:ascii="宋体" w:eastAsia="宋体" w:hAnsi="宋体"/>
          <w:color w:val="000000"/>
          <w:sz w:val="21"/>
          <w:szCs w:val="21"/>
        </w:rPr>
      </w:pPr>
      <w:commentRangeStart w:id="1"/>
      <w:r w:rsidRPr="003102B1">
        <w:rPr>
          <w:rFonts w:ascii="宋体" w:eastAsia="宋体" w:hAnsi="宋体" w:hint="eastAsia"/>
          <w:color w:val="000000"/>
          <w:sz w:val="21"/>
          <w:szCs w:val="21"/>
          <w:lang w:eastAsia="ja-JP"/>
        </w:rPr>
        <w:t>刘洋</w:t>
      </w:r>
      <w:r w:rsidRPr="00584820">
        <w:rPr>
          <w:rFonts w:ascii="宋体" w:eastAsia="宋体" w:hAnsi="宋体" w:hint="eastAsia"/>
          <w:color w:val="000000"/>
          <w:sz w:val="21"/>
          <w:szCs w:val="21"/>
          <w:lang w:eastAsia="ja-JP"/>
        </w:rPr>
        <w:t>：</w:t>
      </w:r>
      <w:r>
        <w:rPr>
          <w:rFonts w:ascii="Calibri" w:hAnsi="Calibri"/>
          <w:lang w:eastAsia="ja-JP"/>
        </w:rPr>
        <w:t>"</w:t>
      </w:r>
      <w:r w:rsidRPr="00562C6B">
        <w:rPr>
          <w:rFonts w:ascii="MS PMincho" w:eastAsia="MS PMincho" w:hAnsi="MS PMincho" w:hint="eastAsia"/>
          <w:color w:val="000000"/>
          <w:sz w:val="21"/>
          <w:szCs w:val="21"/>
          <w:lang w:eastAsia="ja-JP"/>
        </w:rPr>
        <w:t>中国の古い町って感じかな</w:t>
      </w:r>
      <w:r w:rsidRPr="003102B1">
        <w:rPr>
          <w:rFonts w:ascii="宋体" w:eastAsia="宋体" w:hAnsi="宋体" w:hint="eastAsia"/>
          <w:color w:val="000000"/>
          <w:sz w:val="21"/>
          <w:szCs w:val="21"/>
          <w:lang w:eastAsia="ja-JP"/>
        </w:rPr>
        <w:t>。</w:t>
      </w:r>
      <w:r w:rsidRPr="003102B1">
        <w:rPr>
          <w:rFonts w:ascii="宋体" w:eastAsia="宋体" w:hAnsi="宋体" w:hint="eastAsia"/>
          <w:color w:val="000000"/>
          <w:sz w:val="21"/>
          <w:szCs w:val="21"/>
        </w:rPr>
        <w:t>（就是中国</w:t>
      </w:r>
      <w:r>
        <w:rPr>
          <w:rFonts w:ascii="宋体" w:eastAsia="宋体" w:hAnsi="宋体" w:hint="eastAsia"/>
          <w:color w:val="000000"/>
          <w:sz w:val="21"/>
          <w:szCs w:val="21"/>
        </w:rPr>
        <w:t>的</w:t>
      </w:r>
      <w:r w:rsidRPr="003102B1">
        <w:rPr>
          <w:rFonts w:ascii="宋体" w:eastAsia="宋体" w:hAnsi="宋体" w:hint="eastAsia"/>
          <w:color w:val="000000"/>
          <w:sz w:val="21"/>
          <w:szCs w:val="21"/>
        </w:rPr>
        <w:t>古镇。）</w:t>
      </w:r>
      <w:r>
        <w:rPr>
          <w:rFonts w:ascii="Calibri" w:hAnsi="Calibri"/>
        </w:rPr>
        <w:t>"</w:t>
      </w:r>
      <w:commentRangeEnd w:id="1"/>
      <w:r>
        <w:rPr>
          <w:rStyle w:val="a8"/>
          <w:rFonts w:asciiTheme="minorHAnsi" w:eastAsiaTheme="minorEastAsia" w:hAnsiTheme="minorHAnsi" w:cstheme="minorBidi"/>
          <w:kern w:val="2"/>
        </w:rPr>
        <w:commentReference w:id="1"/>
      </w:r>
    </w:p>
    <w:p w14:paraId="6E2983A7" w14:textId="77777777" w:rsidR="001425D8" w:rsidRPr="001425D8" w:rsidRDefault="001425D8" w:rsidP="00E51564"/>
    <w:p w14:paraId="49AC9E9F" w14:textId="77777777" w:rsidR="001425D8" w:rsidRDefault="001425D8" w:rsidP="00E51564"/>
    <w:p w14:paraId="7E4E0476" w14:textId="77777777" w:rsidR="001425D8" w:rsidRDefault="001425D8" w:rsidP="001425D8">
      <w:pPr>
        <w:jc w:val="center"/>
      </w:pPr>
      <w:r>
        <w:rPr>
          <w:rFonts w:hint="eastAsia"/>
        </w:rPr>
        <w:t>第五章</w:t>
      </w:r>
    </w:p>
    <w:p w14:paraId="120E26BE" w14:textId="77777777" w:rsidR="001425D8" w:rsidRDefault="001425D8" w:rsidP="00E51564"/>
    <w:p w14:paraId="43F114E0" w14:textId="77777777" w:rsidR="001425D8" w:rsidRDefault="001425D8" w:rsidP="001425D8">
      <w:pPr>
        <w:rPr>
          <w:highlight w:val="green"/>
        </w:rPr>
      </w:pPr>
      <w:commentRangeStart w:id="2"/>
      <w:r>
        <w:rPr>
          <w:rFonts w:hint="eastAsia"/>
          <w:highlight w:val="green"/>
        </w:rPr>
        <w:t>#{</w:t>
      </w:r>
      <w:r>
        <w:rPr>
          <w:rFonts w:hint="eastAsia"/>
          <w:highlight w:val="green"/>
        </w:rPr>
        <w:t>显示背景</w:t>
      </w: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pz</w:t>
      </w:r>
      <w:proofErr w:type="spellEnd"/>
      <w:r>
        <w:rPr>
          <w:rFonts w:hint="eastAsia"/>
          <w:highlight w:val="green"/>
        </w:rPr>
        <w:t xml:space="preserve"> 0</w:t>
      </w:r>
      <w:r>
        <w:rPr>
          <w:highlight w:val="green"/>
        </w:rPr>
        <w:t>5</w:t>
      </w:r>
      <w:r>
        <w:rPr>
          <w:rFonts w:hint="eastAsia"/>
          <w:highlight w:val="green"/>
        </w:rPr>
        <w:t xml:space="preserve"> }</w:t>
      </w:r>
      <w:commentRangeEnd w:id="2"/>
      <w:r>
        <w:rPr>
          <w:rStyle w:val="a8"/>
        </w:rPr>
        <w:commentReference w:id="2"/>
      </w:r>
    </w:p>
    <w:p w14:paraId="12BAA4A7" w14:textId="77777777" w:rsidR="001425D8" w:rsidRDefault="001425D8" w:rsidP="00E51564"/>
    <w:p w14:paraId="1D4B54E4" w14:textId="77777777" w:rsidR="008D530A" w:rsidRDefault="008D530A" w:rsidP="008D530A">
      <w:pPr>
        <w:rPr>
          <w:highlight w:val="green"/>
        </w:rPr>
      </w:pPr>
      <w:commentRangeStart w:id="3"/>
      <w:r>
        <w:rPr>
          <w:rFonts w:hint="eastAsia"/>
          <w:highlight w:val="green"/>
        </w:rPr>
        <w:t>#{</w:t>
      </w:r>
      <w:r>
        <w:rPr>
          <w:rFonts w:hint="eastAsia"/>
          <w:highlight w:val="green"/>
        </w:rPr>
        <w:t>显示背景</w:t>
      </w:r>
      <w:r>
        <w:rPr>
          <w:rFonts w:hint="eastAsia"/>
          <w:highlight w:val="green"/>
        </w:rPr>
        <w:t xml:space="preserve"> </w:t>
      </w:r>
      <w:r w:rsidRPr="00BD4847"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heiban</w:t>
      </w:r>
      <w:proofErr w:type="spellEnd"/>
      <w:r w:rsidRPr="00BD4847">
        <w:rPr>
          <w:rFonts w:hint="eastAsia"/>
          <w:highlight w:val="green"/>
        </w:rPr>
        <w:t>}</w:t>
      </w:r>
      <w:commentRangeEnd w:id="3"/>
      <w:r>
        <w:rPr>
          <w:rStyle w:val="a8"/>
        </w:rPr>
        <w:commentReference w:id="3"/>
      </w:r>
    </w:p>
    <w:p w14:paraId="6E046779" w14:textId="77777777" w:rsidR="008D530A" w:rsidRPr="005C1199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LY12hz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3A027316" w14:textId="77777777" w:rsidR="008D530A" w:rsidRDefault="008D530A" w:rsidP="008D530A">
      <w:pPr>
        <w:rPr>
          <w:rFonts w:cs="Times New Roman"/>
          <w:szCs w:val="24"/>
        </w:rPr>
      </w:pPr>
      <w:r w:rsidRPr="00B4151D">
        <w:rPr>
          <w:rFonts w:hint="eastAsia"/>
        </w:rPr>
        <w:t>刘洋：</w:t>
      </w:r>
      <w:r w:rsidRPr="00B4151D">
        <w:rPr>
          <w:rFonts w:cs="Times New Roman"/>
          <w:szCs w:val="24"/>
        </w:rPr>
        <w:t>"</w:t>
      </w:r>
      <w:r w:rsidRPr="00B4151D">
        <w:rPr>
          <w:rFonts w:cs="Times New Roman" w:hint="eastAsia"/>
          <w:szCs w:val="24"/>
        </w:rPr>
        <w:t>汉语和日语中都有“料理”一词。</w:t>
      </w:r>
      <w:r w:rsidRPr="00B4151D">
        <w:rPr>
          <w:rFonts w:cs="Times New Roman"/>
          <w:szCs w:val="24"/>
        </w:rPr>
        <w:t>"</w:t>
      </w:r>
    </w:p>
    <w:p w14:paraId="0B05DCA6" w14:textId="77777777" w:rsidR="008D530A" w:rsidRDefault="004A58CC" w:rsidP="008D530A">
      <w:r>
        <w:rPr>
          <w:rFonts w:cs="Times New Roman"/>
          <w:szCs w:val="24"/>
        </w:rPr>
        <w:pict w14:anchorId="1F37C3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75pt;height:113.15pt">
            <v:imagedata r:id="rId10" o:title="heiban"/>
          </v:shape>
        </w:pict>
      </w:r>
    </w:p>
    <w:p w14:paraId="7AEE94FB" w14:textId="77777777" w:rsidR="001425D8" w:rsidRDefault="008D530A" w:rsidP="00E51564">
      <w:r>
        <w:rPr>
          <w:noProof/>
        </w:rPr>
        <w:lastRenderedPageBreak/>
        <w:drawing>
          <wp:inline distT="0" distB="0" distL="0" distR="0" wp14:anchorId="3954B5EF" wp14:editId="01D46BE4">
            <wp:extent cx="2576614" cy="1440000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661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68BB" w14:textId="77777777" w:rsidR="008D530A" w:rsidRDefault="008D530A" w:rsidP="00E51564"/>
    <w:p w14:paraId="157C980A" w14:textId="77777777" w:rsidR="008D530A" w:rsidRDefault="008D530A" w:rsidP="00E51564"/>
    <w:p w14:paraId="67E183C2" w14:textId="77777777" w:rsidR="008D530A" w:rsidRPr="005C1199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commentRangeStart w:id="4"/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QQ11jy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5188984B" w14:textId="77777777" w:rsidR="008D530A" w:rsidRDefault="008D530A" w:rsidP="008D530A">
      <w:r>
        <w:rPr>
          <w:rFonts w:hint="eastAsia"/>
        </w:rPr>
        <w:t>袁巧巧：</w:t>
      </w:r>
      <w:r>
        <w:rPr>
          <w:rFonts w:cs="Times New Roman"/>
          <w:szCs w:val="24"/>
        </w:rPr>
        <w:t>"</w:t>
      </w:r>
      <w:r>
        <w:rPr>
          <w:rFonts w:cs="Times New Roman" w:hint="eastAsia"/>
          <w:szCs w:val="24"/>
        </w:rPr>
        <w:t>原来是这样啊。</w:t>
      </w:r>
      <w:r>
        <w:rPr>
          <w:rFonts w:cs="Times New Roman" w:hint="eastAsia"/>
          <w:szCs w:val="24"/>
        </w:rPr>
        <w:t>"</w:t>
      </w:r>
    </w:p>
    <w:p w14:paraId="004767E4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bookmarkStart w:id="5" w:name="OLE_LINK1"/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rFonts w:hint="eastAsia"/>
          <w:sz w:val="21"/>
          <w:szCs w:val="21"/>
          <w:highlight w:val="yellow"/>
        </w:rPr>
        <w:t>TJ1gx</w:t>
      </w:r>
      <w:r w:rsidRPr="005C1199">
        <w:rPr>
          <w:rFonts w:hint="eastAsia"/>
          <w:sz w:val="21"/>
          <w:szCs w:val="21"/>
          <w:highlight w:val="yellow"/>
        </w:rPr>
        <w:t>}</w:t>
      </w:r>
    </w:p>
    <w:bookmarkEnd w:id="5"/>
    <w:p w14:paraId="4E6945DB" w14:textId="77777777" w:rsidR="008D530A" w:rsidRDefault="008D530A" w:rsidP="008D530A">
      <w:pPr>
        <w:rPr>
          <w:rFonts w:cs="Times New Roman"/>
          <w:szCs w:val="24"/>
        </w:rPr>
      </w:pPr>
      <w:r>
        <w:rPr>
          <w:rFonts w:hint="eastAsia"/>
        </w:rPr>
        <w:t>田老师：</w:t>
      </w:r>
      <w:r>
        <w:rPr>
          <w:rFonts w:cs="Times New Roman"/>
          <w:szCs w:val="24"/>
        </w:rPr>
        <w:t>"</w:t>
      </w:r>
      <w:r>
        <w:rPr>
          <w:rFonts w:cs="Times New Roman" w:hint="eastAsia"/>
          <w:szCs w:val="24"/>
        </w:rPr>
        <w:t>那么，</w:t>
      </w:r>
      <w:r>
        <w:rPr>
          <w:rFonts w:ascii="宋体" w:hAnsi="宋体" w:cs="宋体" w:hint="eastAsia"/>
          <w:szCs w:val="21"/>
        </w:rPr>
        <w:t>你们知道有哪些“日本料理”起源于中国吗？</w:t>
      </w:r>
      <w:r>
        <w:rPr>
          <w:rFonts w:cs="Times New Roman"/>
          <w:szCs w:val="24"/>
        </w:rPr>
        <w:t>"</w:t>
      </w:r>
      <w:commentRangeEnd w:id="4"/>
      <w:r>
        <w:rPr>
          <w:rStyle w:val="a8"/>
        </w:rPr>
        <w:commentReference w:id="4"/>
      </w:r>
    </w:p>
    <w:p w14:paraId="37A9CCF6" w14:textId="77777777" w:rsidR="008D530A" w:rsidRPr="008D530A" w:rsidRDefault="008D530A" w:rsidP="00E51564"/>
    <w:p w14:paraId="0828B889" w14:textId="77777777" w:rsidR="008D530A" w:rsidRDefault="008D530A" w:rsidP="00E51564">
      <w:r w:rsidRPr="008D530A">
        <w:rPr>
          <w:noProof/>
        </w:rPr>
        <w:drawing>
          <wp:inline distT="0" distB="0" distL="0" distR="0" wp14:anchorId="4D3BCA0B" wp14:editId="09C2D507">
            <wp:extent cx="2592834" cy="1440000"/>
            <wp:effectExtent l="0" t="0" r="0" b="8255"/>
            <wp:docPr id="2" name="图片 2" descr="C:\Users\Ryan\Documents\WeChat Files\wxid_vav2ufqg2s2l22\FileStorage\Temp\171792302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yan\Documents\WeChat Files\wxid_vav2ufqg2s2l22\FileStorage\Temp\171792302251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83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17F8" w14:textId="77777777" w:rsidR="008D530A" w:rsidRDefault="008D530A" w:rsidP="00E51564"/>
    <w:p w14:paraId="2570416A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commentRangeStart w:id="6"/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WH13</w:t>
      </w:r>
      <w:r>
        <w:rPr>
          <w:rFonts w:hint="eastAsia"/>
          <w:sz w:val="21"/>
          <w:szCs w:val="21"/>
          <w:highlight w:val="yellow"/>
          <w:lang w:eastAsia="ja-JP"/>
        </w:rPr>
        <w:t>gx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5E8A3B73" w14:textId="77777777" w:rsidR="008D530A" w:rsidRPr="000F14E9" w:rsidRDefault="008D530A" w:rsidP="008D530A">
      <w:pPr>
        <w:rPr>
          <w:rFonts w:eastAsia="MS Mincho" w:cs="Times New Roman"/>
          <w:szCs w:val="24"/>
          <w:lang w:eastAsia="ja-JP"/>
        </w:rPr>
      </w:pPr>
      <w:r>
        <w:rPr>
          <w:rFonts w:hint="eastAsia"/>
          <w:lang w:eastAsia="ja-JP"/>
        </w:rPr>
        <w:t>我：</w:t>
      </w:r>
      <w:r>
        <w:rPr>
          <w:rFonts w:cs="Times New Roman"/>
          <w:szCs w:val="24"/>
          <w:lang w:eastAsia="ja-JP"/>
        </w:rPr>
        <w:t>"</w:t>
      </w:r>
      <w:r>
        <w:rPr>
          <w:rFonts w:ascii="MS Mincho" w:eastAsia="MS Mincho" w:hAnsi="MS Mincho" w:cs="Times New Roman" w:hint="eastAsia"/>
          <w:szCs w:val="24"/>
          <w:lang w:eastAsia="ja-JP"/>
        </w:rPr>
        <w:t>そうです。</w:t>
      </w:r>
      <w:r>
        <w:rPr>
          <w:rFonts w:eastAsia="MS Mincho" w:cs="Times New Roman" w:hint="eastAsia"/>
          <w:szCs w:val="24"/>
          <w:lang w:eastAsia="ja-JP"/>
        </w:rPr>
        <w:t>それに、</w:t>
      </w:r>
      <w:r>
        <w:rPr>
          <w:rFonts w:ascii="MS Mincho" w:eastAsia="MS Mincho" w:hAnsi="MS Mincho" w:hint="eastAsia"/>
          <w:lang w:eastAsia="ja-JP"/>
        </w:rPr>
        <w:t>中国では、お正月の時に、よく餃子を食べるので、餃子は中国人にとって、特別な意味があります。</w:t>
      </w:r>
      <w:r>
        <w:rPr>
          <w:rFonts w:ascii="MS Mincho" w:hAnsi="MS Mincho" w:hint="eastAsia"/>
        </w:rPr>
        <w:t>（是的。而且在中国，因为大家常会在过年的时候吃饺子，所以饺子对中国人来说有特别的意义。</w:t>
      </w:r>
      <w:r>
        <w:rPr>
          <w:rFonts w:ascii="MS Mincho" w:hAnsi="MS Mincho" w:hint="eastAsia"/>
          <w:lang w:eastAsia="ja-JP"/>
        </w:rPr>
        <w:t>）</w:t>
      </w:r>
      <w:r>
        <w:rPr>
          <w:rFonts w:cs="Times New Roman"/>
          <w:szCs w:val="24"/>
          <w:lang w:eastAsia="ja-JP"/>
        </w:rPr>
        <w:t>"</w:t>
      </w:r>
      <w:r>
        <w:rPr>
          <w:rFonts w:asciiTheme="minorEastAsia" w:hAnsiTheme="minorEastAsia" w:cs="Times New Roman" w:hint="eastAsia"/>
          <w:szCs w:val="24"/>
          <w:lang w:eastAsia="ja-JP"/>
        </w:rPr>
        <w:t>、</w:t>
      </w:r>
    </w:p>
    <w:p w14:paraId="7817909A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LY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r>
        <w:rPr>
          <w:sz w:val="21"/>
          <w:szCs w:val="21"/>
          <w:highlight w:val="yellow"/>
          <w:lang w:eastAsia="ja-JP"/>
        </w:rPr>
        <w:t>3jy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3B135E61" w14:textId="77777777" w:rsidR="008D530A" w:rsidRDefault="008D530A" w:rsidP="008D530A">
      <w:pPr>
        <w:rPr>
          <w:rFonts w:cs="Times New Roman"/>
          <w:szCs w:val="24"/>
        </w:rPr>
      </w:pPr>
      <w:r>
        <w:rPr>
          <w:rFonts w:hint="eastAsia"/>
          <w:lang w:eastAsia="ja-JP"/>
        </w:rPr>
        <w:t>刘洋：</w:t>
      </w:r>
      <w:r>
        <w:rPr>
          <w:rFonts w:cs="Times New Roman"/>
          <w:szCs w:val="24"/>
          <w:lang w:eastAsia="ja-JP"/>
        </w:rPr>
        <w:t>"</w:t>
      </w:r>
      <w:r>
        <w:rPr>
          <w:rFonts w:ascii="MS Mincho" w:eastAsia="MS Mincho" w:hAnsi="MS Mincho" w:cs="MS Mincho" w:hint="eastAsia"/>
          <w:lang w:eastAsia="ja-JP"/>
        </w:rPr>
        <w:t>智子ちゃん、日本では年越しの時に何を食べますか。</w:t>
      </w:r>
      <w:r>
        <w:rPr>
          <w:rFonts w:ascii="MS Mincho" w:hAnsi="MS Mincho" w:cs="MS Mincho" w:hint="eastAsia"/>
        </w:rPr>
        <w:t>（智子，日本过年的时候大家会吃什么呢？）</w:t>
      </w:r>
      <w:r>
        <w:rPr>
          <w:rFonts w:cs="Times New Roman" w:hint="eastAsia"/>
          <w:szCs w:val="24"/>
        </w:rPr>
        <w:t>"</w:t>
      </w:r>
      <w:commentRangeEnd w:id="6"/>
      <w:r>
        <w:rPr>
          <w:rStyle w:val="a8"/>
        </w:rPr>
        <w:commentReference w:id="6"/>
      </w:r>
    </w:p>
    <w:p w14:paraId="71188195" w14:textId="77777777" w:rsidR="008D530A" w:rsidRDefault="008D530A" w:rsidP="00E51564"/>
    <w:p w14:paraId="543022DF" w14:textId="77777777" w:rsidR="008D530A" w:rsidRDefault="008D530A" w:rsidP="00E51564"/>
    <w:p w14:paraId="55B694A9" w14:textId="77777777" w:rsidR="008D530A" w:rsidRDefault="008D530A" w:rsidP="008D530A">
      <w:pPr>
        <w:rPr>
          <w:lang w:eastAsia="ja-JP"/>
        </w:rPr>
      </w:pPr>
      <w:commentRangeStart w:id="7"/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rFonts w:hint="eastAsia"/>
          <w:highlight w:val="cyan"/>
          <w:lang w:eastAsia="ja-JP"/>
        </w:rPr>
        <w:t>se</w:t>
      </w:r>
      <w:r>
        <w:rPr>
          <w:highlight w:val="cyan"/>
          <w:lang w:eastAsia="ja-JP"/>
        </w:rPr>
        <w:t xml:space="preserve"> 051sora</w:t>
      </w:r>
      <w:r>
        <w:rPr>
          <w:rFonts w:hint="eastAsia"/>
          <w:highlight w:val="cyan"/>
          <w:lang w:eastAsia="ja-JP"/>
        </w:rPr>
        <w:t>}</w:t>
      </w:r>
    </w:p>
    <w:p w14:paraId="5871F474" w14:textId="77777777" w:rsidR="008D530A" w:rsidRDefault="008D530A" w:rsidP="008D530A">
      <w:pPr>
        <w:rPr>
          <w:rFonts w:cs="Times New Roman"/>
          <w:szCs w:val="24"/>
          <w:lang w:eastAsia="ja-JP"/>
        </w:rPr>
      </w:pPr>
      <w:r>
        <w:rPr>
          <w:rFonts w:ascii="宋体" w:hAnsi="宋体" w:cs="Tahoma" w:hint="eastAsia"/>
          <w:szCs w:val="24"/>
          <w:shd w:val="clear" w:color="auto" w:fill="FFFFFF"/>
          <w:lang w:eastAsia="ja-JP"/>
        </w:rPr>
        <w:t>高桥智子：</w:t>
      </w:r>
      <w:r>
        <w:rPr>
          <w:rFonts w:cs="Times New Roman"/>
          <w:szCs w:val="24"/>
          <w:lang w:eastAsia="ja-JP"/>
        </w:rPr>
        <w:t>"</w:t>
      </w:r>
      <w:r>
        <w:rPr>
          <w:rFonts w:ascii="MS Mincho" w:eastAsia="MS Mincho" w:hAnsi="MS Mincho" w:cs="MS Mincho" w:hint="eastAsia"/>
          <w:szCs w:val="24"/>
          <w:lang w:eastAsia="ja-JP"/>
        </w:rPr>
        <w:t>空</w:t>
      </w:r>
      <w:r>
        <w:rPr>
          <w:rFonts w:ascii="MS Mincho" w:eastAsia="MS Mincho" w:hAnsi="MS Mincho" w:cs="宋体" w:hint="eastAsia"/>
          <w:szCs w:val="21"/>
          <w:lang w:eastAsia="ja-JP"/>
        </w:rPr>
        <w:t>（そら）</w:t>
      </w:r>
      <w:r>
        <w:rPr>
          <w:rFonts w:ascii="宋体" w:hAnsi="宋体" w:cs="宋体" w:hint="eastAsia"/>
          <w:szCs w:val="21"/>
          <w:lang w:eastAsia="ja-JP"/>
        </w:rPr>
        <w:t>。</w:t>
      </w:r>
      <w:r>
        <w:rPr>
          <w:rFonts w:cs="Times New Roman"/>
          <w:szCs w:val="24"/>
          <w:lang w:eastAsia="ja-JP"/>
        </w:rPr>
        <w:t>"</w:t>
      </w:r>
    </w:p>
    <w:p w14:paraId="26BBF6E9" w14:textId="77777777" w:rsidR="008D530A" w:rsidRDefault="008D530A" w:rsidP="008D530A">
      <w:pPr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rFonts w:hint="eastAsia"/>
          <w:highlight w:val="cyan"/>
          <w:lang w:eastAsia="ja-JP"/>
        </w:rPr>
        <w:t>se</w:t>
      </w:r>
      <w:r>
        <w:rPr>
          <w:highlight w:val="cyan"/>
          <w:lang w:eastAsia="ja-JP"/>
        </w:rPr>
        <w:t xml:space="preserve"> 052iro</w:t>
      </w:r>
      <w:r>
        <w:rPr>
          <w:rFonts w:hint="eastAsia"/>
          <w:highlight w:val="cyan"/>
          <w:lang w:eastAsia="ja-JP"/>
        </w:rPr>
        <w:t>}</w:t>
      </w:r>
    </w:p>
    <w:p w14:paraId="13FC0A49" w14:textId="77777777" w:rsidR="008D530A" w:rsidRDefault="008D530A" w:rsidP="008D530A">
      <w:pPr>
        <w:rPr>
          <w:rFonts w:cs="Times New Roman"/>
          <w:szCs w:val="24"/>
          <w:lang w:eastAsia="ja-JP"/>
        </w:rPr>
      </w:pPr>
      <w:r>
        <w:rPr>
          <w:rFonts w:ascii="宋体" w:hAnsi="宋体" w:cs="Tahoma" w:hint="eastAsia"/>
          <w:szCs w:val="24"/>
          <w:shd w:val="clear" w:color="auto" w:fill="FFFFFF"/>
          <w:lang w:eastAsia="ja-JP"/>
        </w:rPr>
        <w:t>高桥智子：</w:t>
      </w:r>
      <w:r>
        <w:rPr>
          <w:rFonts w:cs="Times New Roman"/>
          <w:szCs w:val="24"/>
          <w:lang w:eastAsia="ja-JP"/>
        </w:rPr>
        <w:t>"</w:t>
      </w:r>
      <w:r>
        <w:rPr>
          <w:rFonts w:ascii="MS Mincho" w:eastAsia="MS Mincho" w:hAnsi="MS Mincho" w:cs="宋体" w:hint="eastAsia"/>
          <w:szCs w:val="21"/>
          <w:lang w:eastAsia="ja-JP"/>
        </w:rPr>
        <w:t>色（いろ）</w:t>
      </w:r>
      <w:r>
        <w:rPr>
          <w:rFonts w:ascii="宋体" w:hAnsi="宋体" w:cs="宋体" w:hint="eastAsia"/>
          <w:szCs w:val="21"/>
          <w:lang w:eastAsia="ja-JP"/>
        </w:rPr>
        <w:t>。</w:t>
      </w:r>
      <w:r>
        <w:rPr>
          <w:rFonts w:cs="Times New Roman"/>
          <w:szCs w:val="24"/>
          <w:lang w:eastAsia="ja-JP"/>
        </w:rPr>
        <w:t>"</w:t>
      </w:r>
    </w:p>
    <w:p w14:paraId="47234A7E" w14:textId="77777777" w:rsidR="008D530A" w:rsidRDefault="008D530A" w:rsidP="008D530A">
      <w:pPr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rFonts w:hint="eastAsia"/>
          <w:highlight w:val="cyan"/>
          <w:lang w:eastAsia="ja-JP"/>
        </w:rPr>
        <w:t>se</w:t>
      </w:r>
      <w:r>
        <w:rPr>
          <w:highlight w:val="cyan"/>
          <w:lang w:eastAsia="ja-JP"/>
        </w:rPr>
        <w:t xml:space="preserve"> 053watashi</w:t>
      </w:r>
      <w:r>
        <w:rPr>
          <w:rFonts w:hint="eastAsia"/>
          <w:highlight w:val="cyan"/>
          <w:lang w:eastAsia="ja-JP"/>
        </w:rPr>
        <w:t>}</w:t>
      </w:r>
    </w:p>
    <w:p w14:paraId="2FED918D" w14:textId="77777777" w:rsidR="008D530A" w:rsidRDefault="008D530A" w:rsidP="008D530A">
      <w:pPr>
        <w:rPr>
          <w:rFonts w:cs="Times New Roman"/>
          <w:szCs w:val="24"/>
          <w:lang w:eastAsia="ja-JP"/>
        </w:rPr>
      </w:pPr>
      <w:r>
        <w:rPr>
          <w:rFonts w:ascii="宋体" w:hAnsi="宋体" w:cs="Tahoma" w:hint="eastAsia"/>
          <w:szCs w:val="24"/>
          <w:shd w:val="clear" w:color="auto" w:fill="FFFFFF"/>
          <w:lang w:eastAsia="ja-JP"/>
        </w:rPr>
        <w:t>高桥智子：</w:t>
      </w:r>
      <w:r>
        <w:rPr>
          <w:rFonts w:cs="Times New Roman"/>
          <w:szCs w:val="24"/>
          <w:lang w:eastAsia="ja-JP"/>
        </w:rPr>
        <w:t>"</w:t>
      </w:r>
      <w:r>
        <w:rPr>
          <w:rFonts w:ascii="MS Mincho" w:eastAsia="MS Mincho" w:hAnsi="MS Mincho" w:cs="宋体" w:hint="eastAsia"/>
          <w:szCs w:val="21"/>
          <w:lang w:eastAsia="ja-JP"/>
        </w:rPr>
        <w:t>私（わたし）</w:t>
      </w:r>
      <w:r>
        <w:rPr>
          <w:rFonts w:ascii="宋体" w:hAnsi="宋体" w:cs="宋体" w:hint="eastAsia"/>
          <w:szCs w:val="21"/>
          <w:lang w:eastAsia="ja-JP"/>
        </w:rPr>
        <w:t>。</w:t>
      </w:r>
      <w:r>
        <w:rPr>
          <w:rFonts w:cs="Times New Roman"/>
          <w:szCs w:val="24"/>
          <w:lang w:eastAsia="ja-JP"/>
        </w:rPr>
        <w:t>"</w:t>
      </w:r>
    </w:p>
    <w:p w14:paraId="47F59687" w14:textId="77777777" w:rsidR="008D530A" w:rsidRDefault="008D530A" w:rsidP="008D530A">
      <w:pPr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rFonts w:hint="eastAsia"/>
          <w:highlight w:val="cyan"/>
          <w:lang w:eastAsia="ja-JP"/>
        </w:rPr>
        <w:t>se</w:t>
      </w:r>
      <w:r>
        <w:rPr>
          <w:highlight w:val="cyan"/>
          <w:lang w:eastAsia="ja-JP"/>
        </w:rPr>
        <w:t xml:space="preserve"> 054hon</w:t>
      </w:r>
      <w:r>
        <w:rPr>
          <w:rFonts w:hint="eastAsia"/>
          <w:highlight w:val="cyan"/>
          <w:lang w:eastAsia="ja-JP"/>
        </w:rPr>
        <w:t>}</w:t>
      </w:r>
    </w:p>
    <w:p w14:paraId="339C9DBF" w14:textId="77777777" w:rsidR="008D530A" w:rsidRDefault="008D530A" w:rsidP="008D530A">
      <w:pPr>
        <w:rPr>
          <w:rFonts w:cs="Times New Roman"/>
          <w:szCs w:val="24"/>
          <w:lang w:eastAsia="ja-JP"/>
        </w:rPr>
      </w:pPr>
      <w:r>
        <w:rPr>
          <w:rFonts w:ascii="宋体" w:hAnsi="宋体" w:cs="Tahoma" w:hint="eastAsia"/>
          <w:szCs w:val="24"/>
          <w:shd w:val="clear" w:color="auto" w:fill="FFFFFF"/>
          <w:lang w:eastAsia="ja-JP"/>
        </w:rPr>
        <w:t>高桥智子：</w:t>
      </w:r>
      <w:r>
        <w:rPr>
          <w:rFonts w:cs="Times New Roman"/>
          <w:szCs w:val="24"/>
          <w:lang w:eastAsia="ja-JP"/>
        </w:rPr>
        <w:t>"</w:t>
      </w:r>
      <w:r>
        <w:rPr>
          <w:rFonts w:ascii="MS Mincho" w:eastAsia="MS Mincho" w:hAnsi="MS Mincho" w:cs="宋体" w:hint="eastAsia"/>
          <w:szCs w:val="21"/>
          <w:lang w:eastAsia="ja-JP"/>
        </w:rPr>
        <w:t>本（ほん）</w:t>
      </w:r>
      <w:r>
        <w:rPr>
          <w:rFonts w:ascii="宋体" w:hAnsi="宋体" w:cs="宋体" w:hint="eastAsia"/>
          <w:szCs w:val="21"/>
          <w:lang w:eastAsia="ja-JP"/>
        </w:rPr>
        <w:t>。</w:t>
      </w:r>
      <w:r>
        <w:rPr>
          <w:rFonts w:cs="Times New Roman"/>
          <w:szCs w:val="24"/>
          <w:lang w:eastAsia="ja-JP"/>
        </w:rPr>
        <w:t>"</w:t>
      </w:r>
    </w:p>
    <w:p w14:paraId="1A5C8706" w14:textId="77777777" w:rsidR="008D530A" w:rsidRPr="003A3C39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rFonts w:hint="eastAsia"/>
          <w:sz w:val="21"/>
          <w:szCs w:val="21"/>
          <w:highlight w:val="yellow"/>
          <w:lang w:eastAsia="ja-JP"/>
        </w:rPr>
        <w:t>TJ1gx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6AB4B477" w14:textId="77777777" w:rsidR="008D530A" w:rsidRDefault="008D530A" w:rsidP="008D530A">
      <w:pPr>
        <w:rPr>
          <w:lang w:eastAsia="ja-JP"/>
        </w:rPr>
      </w:pPr>
      <w:r>
        <w:rPr>
          <w:rFonts w:hint="eastAsia"/>
          <w:lang w:eastAsia="ja-JP"/>
        </w:rPr>
        <w:t>田老师：</w:t>
      </w:r>
      <w:r>
        <w:rPr>
          <w:rFonts w:cs="Times New Roman"/>
          <w:szCs w:val="24"/>
          <w:lang w:eastAsia="ja-JP"/>
        </w:rPr>
        <w:t>"</w:t>
      </w:r>
      <w:r>
        <w:rPr>
          <w:rFonts w:cs="Times New Roman" w:hint="eastAsia"/>
          <w:szCs w:val="24"/>
          <w:lang w:eastAsia="ja-JP"/>
        </w:rPr>
        <w:t>大家可以跟读练习一下哦。</w:t>
      </w:r>
      <w:r>
        <w:rPr>
          <w:rFonts w:cs="Times New Roman"/>
          <w:szCs w:val="24"/>
          <w:lang w:eastAsia="ja-JP"/>
        </w:rPr>
        <w:t>"</w:t>
      </w:r>
      <w:commentRangeEnd w:id="7"/>
      <w:r>
        <w:rPr>
          <w:rStyle w:val="a8"/>
        </w:rPr>
        <w:commentReference w:id="7"/>
      </w:r>
    </w:p>
    <w:p w14:paraId="317C176B" w14:textId="77777777" w:rsidR="008D530A" w:rsidRDefault="008D530A" w:rsidP="00E51564">
      <w:pPr>
        <w:rPr>
          <w:lang w:eastAsia="ja-JP"/>
        </w:rPr>
      </w:pPr>
    </w:p>
    <w:p w14:paraId="009B23B7" w14:textId="77777777" w:rsidR="008D530A" w:rsidRDefault="008D530A" w:rsidP="008D530A">
      <w:pPr>
        <w:rPr>
          <w:lang w:eastAsia="ja-JP"/>
        </w:rPr>
      </w:pPr>
      <w:r>
        <w:rPr>
          <w:highlight w:val="cyan"/>
          <w:lang w:eastAsia="ja-JP"/>
        </w:rPr>
        <w:t>#</w:t>
      </w:r>
      <w:r>
        <w:rPr>
          <w:rFonts w:hint="eastAsia"/>
          <w:highlight w:val="cyan"/>
          <w:lang w:eastAsia="ja-JP"/>
        </w:rPr>
        <w:t>{</w:t>
      </w:r>
      <w:r>
        <w:rPr>
          <w:rFonts w:hint="eastAsia"/>
          <w:highlight w:val="cyan"/>
          <w:lang w:eastAsia="ja-JP"/>
        </w:rPr>
        <w:t>播放</w:t>
      </w:r>
      <w:r>
        <w:rPr>
          <w:highlight w:val="cyan"/>
          <w:lang w:eastAsia="ja-JP"/>
        </w:rPr>
        <w:t>bgm0</w:t>
      </w:r>
      <w:r>
        <w:rPr>
          <w:rFonts w:hint="eastAsia"/>
          <w:highlight w:val="cyan"/>
          <w:lang w:eastAsia="ja-JP"/>
        </w:rPr>
        <w:t>3</w:t>
      </w:r>
      <w:r>
        <w:rPr>
          <w:highlight w:val="cyan"/>
          <w:lang w:eastAsia="ja-JP"/>
        </w:rPr>
        <w:t>0</w:t>
      </w:r>
      <w:r>
        <w:rPr>
          <w:rFonts w:hint="eastAsia"/>
          <w:highlight w:val="cyan"/>
          <w:lang w:eastAsia="ja-JP"/>
        </w:rPr>
        <w:t>1}</w:t>
      </w:r>
    </w:p>
    <w:p w14:paraId="5AB5CDAA" w14:textId="77777777" w:rsidR="00CB0A37" w:rsidRPr="00CB0A37" w:rsidRDefault="00CB0A37">
      <w:pPr>
        <w:pStyle w:val="paragraph"/>
        <w:spacing w:before="0" w:beforeAutospacing="0" w:after="0" w:afterAutospacing="0" w:line="309" w:lineRule="auto"/>
        <w:jc w:val="both"/>
        <w:rPr>
          <w:ins w:id="8" w:author="Microsoft 帐户" w:date="2024-06-09T17:08:00Z"/>
          <w:color w:val="000000"/>
          <w:sz w:val="18"/>
          <w:szCs w:val="18"/>
          <w:lang w:eastAsia="ja-JP"/>
          <w:rPrChange w:id="9" w:author="Microsoft 帐户" w:date="2024-06-09T17:08:00Z">
            <w:rPr>
              <w:ins w:id="10" w:author="Microsoft 帐户" w:date="2024-06-09T17:08:00Z"/>
              <w:rFonts w:asciiTheme="minorEastAsia" w:hAnsiTheme="minorEastAsia"/>
            </w:rPr>
          </w:rPrChange>
        </w:rPr>
        <w:pPrChange w:id="11" w:author="Microsoft 帐户" w:date="2024-06-09T17:08:00Z">
          <w:pPr/>
        </w:pPrChange>
      </w:pPr>
      <w:ins w:id="12" w:author="Microsoft 帐户" w:date="2024-06-09T17:08:00Z">
        <w:r w:rsidRPr="005C1199">
          <w:rPr>
            <w:sz w:val="21"/>
            <w:szCs w:val="21"/>
            <w:lang w:eastAsia="ja-JP"/>
          </w:rPr>
          <w:t>#</w:t>
        </w:r>
        <w:r w:rsidRPr="005C1199">
          <w:rPr>
            <w:rFonts w:hint="eastAsia"/>
            <w:sz w:val="21"/>
            <w:szCs w:val="21"/>
            <w:highlight w:val="yellow"/>
            <w:lang w:eastAsia="ja-JP"/>
          </w:rPr>
          <w:t>{显示立绘</w:t>
        </w:r>
        <w:proofErr w:type="spellStart"/>
        <w:r>
          <w:rPr>
            <w:sz w:val="21"/>
            <w:szCs w:val="21"/>
            <w:highlight w:val="yellow"/>
            <w:lang w:eastAsia="ja-JP"/>
          </w:rPr>
          <w:t>dianzhu</w:t>
        </w:r>
        <w:proofErr w:type="spellEnd"/>
        <w:r w:rsidRPr="005C1199">
          <w:rPr>
            <w:rFonts w:hint="eastAsia"/>
            <w:sz w:val="21"/>
            <w:szCs w:val="21"/>
            <w:highlight w:val="yellow"/>
            <w:lang w:eastAsia="ja-JP"/>
          </w:rPr>
          <w:t>}</w:t>
        </w:r>
      </w:ins>
    </w:p>
    <w:p w14:paraId="0B9FD6B8" w14:textId="77777777" w:rsidR="008D530A" w:rsidRPr="00C00C29" w:rsidRDefault="008D530A" w:rsidP="008D530A">
      <w:pPr>
        <w:rPr>
          <w:rFonts w:asciiTheme="minorEastAsia" w:hAnsiTheme="minorEastAsia"/>
        </w:rPr>
      </w:pPr>
      <w:commentRangeStart w:id="13"/>
      <w:r>
        <w:rPr>
          <w:rFonts w:asciiTheme="minorEastAsia" w:hAnsiTheme="minorEastAsia" w:hint="eastAsia"/>
        </w:rPr>
        <w:t>店主</w:t>
      </w:r>
      <w:r w:rsidRPr="00C00C29">
        <w:rPr>
          <w:rFonts w:asciiTheme="minorEastAsia" w:hAnsiTheme="minorEastAsia" w:hint="eastAsia"/>
        </w:rPr>
        <w:t>：</w:t>
      </w:r>
      <w:r w:rsidRPr="00C00C29">
        <w:t>"</w:t>
      </w:r>
      <w:r w:rsidRPr="00C00C29">
        <w:rPr>
          <w:rFonts w:asciiTheme="minorEastAsia" w:hAnsiTheme="minorEastAsia" w:hint="eastAsia"/>
        </w:rPr>
        <w:t>这位小哥，给女朋友买个中国结吧，讨个口彩。</w:t>
      </w:r>
      <w:r w:rsidRPr="00C00C29">
        <w:t>"</w:t>
      </w:r>
      <w:commentRangeEnd w:id="13"/>
      <w:r>
        <w:rPr>
          <w:rStyle w:val="a8"/>
        </w:rPr>
        <w:commentReference w:id="13"/>
      </w:r>
    </w:p>
    <w:p w14:paraId="0DFCF543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WH</w:t>
      </w:r>
      <w:r>
        <w:rPr>
          <w:rFonts w:hint="eastAsia"/>
          <w:sz w:val="21"/>
          <w:szCs w:val="21"/>
          <w:highlight w:val="yellow"/>
        </w:rPr>
        <w:t>1</w:t>
      </w:r>
      <w:r>
        <w:rPr>
          <w:sz w:val="21"/>
          <w:szCs w:val="21"/>
          <w:highlight w:val="yellow"/>
        </w:rPr>
        <w:t>1jy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3C59C975" w14:textId="77777777" w:rsidR="008D530A" w:rsidRPr="00C00C29" w:rsidRDefault="008D530A" w:rsidP="008D530A">
      <w:pPr>
        <w:rPr>
          <w:rFonts w:asciiTheme="minorEastAsia" w:hAnsiTheme="minorEastAsia"/>
        </w:rPr>
      </w:pPr>
      <w:r w:rsidRPr="00C00C29">
        <w:rPr>
          <w:rFonts w:asciiTheme="minorEastAsia" w:hAnsiTheme="minorEastAsia" w:hint="eastAsia"/>
        </w:rPr>
        <w:t>我：</w:t>
      </w:r>
      <w:r w:rsidRPr="00C00C29">
        <w:t>"</w:t>
      </w:r>
      <w:r w:rsidRPr="00C00C29">
        <w:rPr>
          <w:rFonts w:asciiTheme="minorEastAsia" w:hAnsiTheme="minorEastAsia" w:hint="eastAsia"/>
        </w:rPr>
        <w:t>不，不是女朋友啦。这位是日本来的朋友。</w:t>
      </w:r>
      <w:r w:rsidRPr="00C00C29">
        <w:t>"</w:t>
      </w:r>
    </w:p>
    <w:p w14:paraId="5B92573B" w14:textId="77777777" w:rsidR="00CB0A37" w:rsidRPr="00CB0A37" w:rsidRDefault="00CB0A37">
      <w:pPr>
        <w:pStyle w:val="paragraph"/>
        <w:spacing w:before="0" w:beforeAutospacing="0" w:after="0" w:afterAutospacing="0" w:line="309" w:lineRule="auto"/>
        <w:jc w:val="both"/>
        <w:rPr>
          <w:ins w:id="14" w:author="Microsoft 帐户" w:date="2024-06-09T17:09:00Z"/>
          <w:color w:val="000000"/>
          <w:sz w:val="18"/>
          <w:szCs w:val="18"/>
          <w:rPrChange w:id="15" w:author="Microsoft 帐户" w:date="2024-06-09T17:09:00Z">
            <w:rPr>
              <w:ins w:id="16" w:author="Microsoft 帐户" w:date="2024-06-09T17:09:00Z"/>
              <w:rFonts w:asciiTheme="minorEastAsia" w:hAnsiTheme="minorEastAsia"/>
            </w:rPr>
          </w:rPrChange>
        </w:rPr>
        <w:pPrChange w:id="17" w:author="Microsoft 帐户" w:date="2024-06-09T17:09:00Z">
          <w:pPr/>
        </w:pPrChange>
      </w:pPr>
      <w:ins w:id="18" w:author="Microsoft 帐户" w:date="2024-06-09T17:09:00Z">
        <w:r w:rsidRPr="005C1199">
          <w:rPr>
            <w:sz w:val="21"/>
            <w:szCs w:val="21"/>
          </w:rPr>
          <w:t>#</w:t>
        </w:r>
        <w:r w:rsidRPr="005C1199">
          <w:rPr>
            <w:rFonts w:hint="eastAsia"/>
            <w:sz w:val="21"/>
            <w:szCs w:val="21"/>
            <w:highlight w:val="yellow"/>
          </w:rPr>
          <w:t>{</w:t>
        </w:r>
        <w:proofErr w:type="gramStart"/>
        <w:r w:rsidRPr="005C1199">
          <w:rPr>
            <w:rFonts w:hint="eastAsia"/>
            <w:sz w:val="21"/>
            <w:szCs w:val="21"/>
            <w:highlight w:val="yellow"/>
          </w:rPr>
          <w:t>显示立绘</w:t>
        </w:r>
        <w:proofErr w:type="spellStart"/>
        <w:proofErr w:type="gramEnd"/>
        <w:r>
          <w:rPr>
            <w:sz w:val="21"/>
            <w:szCs w:val="21"/>
            <w:highlight w:val="yellow"/>
          </w:rPr>
          <w:t>dianzhu</w:t>
        </w:r>
        <w:proofErr w:type="spellEnd"/>
        <w:r w:rsidRPr="005C1199">
          <w:rPr>
            <w:rFonts w:hint="eastAsia"/>
            <w:sz w:val="21"/>
            <w:szCs w:val="21"/>
            <w:highlight w:val="yellow"/>
          </w:rPr>
          <w:t>}</w:t>
        </w:r>
      </w:ins>
    </w:p>
    <w:p w14:paraId="18296873" w14:textId="77777777" w:rsidR="008D530A" w:rsidRPr="00C00C29" w:rsidRDefault="008D530A" w:rsidP="008D530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店主</w:t>
      </w:r>
      <w:r w:rsidRPr="00C00C29">
        <w:rPr>
          <w:rFonts w:asciiTheme="minorEastAsia" w:hAnsiTheme="minorEastAsia" w:hint="eastAsia"/>
        </w:rPr>
        <w:t>：</w:t>
      </w:r>
      <w:r w:rsidRPr="00C00C29">
        <w:t>"</w:t>
      </w:r>
      <w:r>
        <w:rPr>
          <w:rFonts w:asciiTheme="minorEastAsia" w:hAnsiTheme="minorEastAsia" w:hint="eastAsia"/>
        </w:rPr>
        <w:t>哎</w:t>
      </w:r>
      <w:r w:rsidRPr="00C00C29">
        <w:rPr>
          <w:rFonts w:asciiTheme="minorEastAsia" w:hAnsiTheme="minorEastAsia" w:hint="eastAsia"/>
        </w:rPr>
        <w:t>哟，还是个日本</w:t>
      </w:r>
      <w:r>
        <w:rPr>
          <w:rFonts w:asciiTheme="minorEastAsia" w:hAnsiTheme="minorEastAsia" w:hint="eastAsia"/>
        </w:rPr>
        <w:t>女孩子</w:t>
      </w:r>
      <w:r w:rsidRPr="00C00C29">
        <w:rPr>
          <w:rFonts w:asciiTheme="minorEastAsia" w:hAnsiTheme="minorEastAsia" w:hint="eastAsia"/>
        </w:rPr>
        <w:t>，看你们挺般配啊。</w:t>
      </w:r>
      <w:r w:rsidRPr="00C00C29">
        <w:t>"</w:t>
      </w:r>
    </w:p>
    <w:p w14:paraId="0798BA7B" w14:textId="77777777" w:rsidR="008D530A" w:rsidRPr="00C00C29" w:rsidRDefault="008D530A" w:rsidP="008D530A">
      <w:pPr>
        <w:rPr>
          <w:rFonts w:asciiTheme="minorEastAsia" w:hAnsiTheme="minorEastAsia"/>
          <w:lang w:eastAsia="ja-JP"/>
        </w:rPr>
      </w:pPr>
      <w:r w:rsidRPr="00C00C29">
        <w:t>"</w:t>
      </w:r>
      <w:r w:rsidRPr="00C00C29">
        <w:rPr>
          <w:rFonts w:asciiTheme="minorEastAsia" w:hAnsiTheme="minorEastAsia" w:hint="eastAsia"/>
        </w:rPr>
        <w:t>被</w:t>
      </w:r>
      <w:r>
        <w:rPr>
          <w:rFonts w:asciiTheme="minorEastAsia" w:hAnsiTheme="minorEastAsia" w:hint="eastAsia"/>
        </w:rPr>
        <w:t>店主</w:t>
      </w:r>
      <w:r w:rsidRPr="00C00C29">
        <w:rPr>
          <w:rFonts w:asciiTheme="minorEastAsia" w:hAnsiTheme="minorEastAsia" w:hint="eastAsia"/>
        </w:rPr>
        <w:t>这么一说，我有些手足无措。</w:t>
      </w:r>
      <w:r w:rsidRPr="00C00C29">
        <w:rPr>
          <w:lang w:eastAsia="ja-JP"/>
        </w:rPr>
        <w:t>"</w:t>
      </w:r>
    </w:p>
    <w:p w14:paraId="0936A4BA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ZZ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r>
        <w:rPr>
          <w:sz w:val="21"/>
          <w:szCs w:val="21"/>
          <w:highlight w:val="yellow"/>
          <w:lang w:eastAsia="ja-JP"/>
        </w:rPr>
        <w:t>1jy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105A3536" w14:textId="77777777" w:rsidR="008D530A" w:rsidRPr="00C00C29" w:rsidRDefault="008D530A" w:rsidP="008D530A">
      <w:pPr>
        <w:rPr>
          <w:rFonts w:asciiTheme="minorEastAsia" w:eastAsia="MS Mincho" w:hAnsiTheme="minorEastAsia"/>
          <w:lang w:eastAsia="ja-JP"/>
        </w:rPr>
      </w:pPr>
      <w:r w:rsidRPr="00C00C29">
        <w:rPr>
          <w:rFonts w:asciiTheme="minorEastAsia" w:hAnsiTheme="minorEastAsia" w:hint="eastAsia"/>
          <w:lang w:eastAsia="ja-JP"/>
        </w:rPr>
        <w:t>智子：</w:t>
      </w:r>
      <w:r w:rsidRPr="00C00C29">
        <w:rPr>
          <w:lang w:eastAsia="ja-JP"/>
        </w:rPr>
        <w:t>"</w:t>
      </w:r>
      <w:r w:rsidRPr="00C00C29">
        <w:rPr>
          <w:rFonts w:asciiTheme="minorEastAsia" w:eastAsia="MS Mincho" w:hAnsiTheme="minorEastAsia" w:hint="eastAsia"/>
          <w:lang w:eastAsia="ja-JP"/>
        </w:rPr>
        <w:t>え、何？</w:t>
      </w:r>
      <w:r>
        <w:rPr>
          <w:rFonts w:asciiTheme="minorEastAsia" w:hAnsiTheme="minorEastAsia" w:hint="eastAsia"/>
          <w:lang w:eastAsia="ja-JP"/>
        </w:rPr>
        <w:t>（啊，什么？）</w:t>
      </w:r>
      <w:r w:rsidRPr="00C00C29">
        <w:rPr>
          <w:lang w:eastAsia="ja-JP"/>
        </w:rPr>
        <w:t>"</w:t>
      </w:r>
    </w:p>
    <w:p w14:paraId="6FB81096" w14:textId="77777777" w:rsidR="008D530A" w:rsidRPr="00C00C29" w:rsidRDefault="008D530A" w:rsidP="008D530A">
      <w:pPr>
        <w:rPr>
          <w:rFonts w:asciiTheme="minorEastAsia" w:hAnsiTheme="minorEastAsia"/>
          <w:lang w:eastAsia="ja-JP"/>
        </w:rPr>
      </w:pPr>
      <w:r w:rsidRPr="00C00C29">
        <w:t>"</w:t>
      </w:r>
      <w:r w:rsidRPr="00C00C29">
        <w:rPr>
          <w:rFonts w:asciiTheme="minorEastAsia" w:hAnsiTheme="minorEastAsia" w:hint="eastAsia"/>
        </w:rPr>
        <w:t>看到我和</w:t>
      </w:r>
      <w:r>
        <w:rPr>
          <w:rFonts w:asciiTheme="minorEastAsia" w:hAnsiTheme="minorEastAsia" w:hint="eastAsia"/>
        </w:rPr>
        <w:t>店主</w:t>
      </w:r>
      <w:r w:rsidRPr="00C00C29">
        <w:rPr>
          <w:rFonts w:asciiTheme="minorEastAsia" w:hAnsiTheme="minorEastAsia" w:hint="eastAsia"/>
        </w:rPr>
        <w:t>攀谈起来，智子</w:t>
      </w:r>
      <w:r>
        <w:rPr>
          <w:rFonts w:asciiTheme="minorEastAsia" w:hAnsiTheme="minorEastAsia" w:hint="eastAsia"/>
        </w:rPr>
        <w:t>很好奇我们在说些什么</w:t>
      </w:r>
      <w:r w:rsidRPr="00C00C29">
        <w:rPr>
          <w:rFonts w:asciiTheme="minorEastAsia" w:hAnsiTheme="minorEastAsia" w:hint="eastAsia"/>
        </w:rPr>
        <w:t>。</w:t>
      </w:r>
      <w:r w:rsidRPr="00C00C29">
        <w:rPr>
          <w:lang w:eastAsia="ja-JP"/>
        </w:rPr>
        <w:t>"</w:t>
      </w:r>
    </w:p>
    <w:p w14:paraId="03613EA3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WH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r>
        <w:rPr>
          <w:sz w:val="21"/>
          <w:szCs w:val="21"/>
          <w:highlight w:val="yellow"/>
          <w:lang w:eastAsia="ja-JP"/>
        </w:rPr>
        <w:t>1rz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44AC954F" w14:textId="77777777" w:rsidR="008D530A" w:rsidRPr="00C00C29" w:rsidRDefault="008D530A" w:rsidP="008D530A">
      <w:pPr>
        <w:rPr>
          <w:rFonts w:asciiTheme="minorEastAsia" w:hAnsiTheme="minorEastAsia"/>
        </w:rPr>
      </w:pPr>
      <w:r w:rsidRPr="00C00C29">
        <w:rPr>
          <w:rFonts w:asciiTheme="minorEastAsia" w:hAnsiTheme="minorEastAsia" w:hint="eastAsia"/>
          <w:lang w:eastAsia="ja-JP"/>
        </w:rPr>
        <w:t>我：</w:t>
      </w:r>
      <w:r w:rsidRPr="00C00C29">
        <w:rPr>
          <w:lang w:eastAsia="ja-JP"/>
        </w:rPr>
        <w:t>"</w:t>
      </w:r>
      <w:r w:rsidRPr="00C00C29">
        <w:rPr>
          <w:rFonts w:asciiTheme="minorEastAsia" w:eastAsia="MS Mincho" w:hAnsiTheme="minorEastAsia" w:hint="eastAsia"/>
          <w:lang w:eastAsia="ja-JP"/>
        </w:rPr>
        <w:t>あ、今日はいい天気ですねって</w:t>
      </w:r>
      <w:r>
        <w:rPr>
          <w:rFonts w:asciiTheme="minorEastAsia" w:hAnsiTheme="minorEastAsia" w:hint="eastAsia"/>
          <w:lang w:eastAsia="ja-JP"/>
        </w:rPr>
        <w:t>。</w:t>
      </w:r>
      <w:r w:rsidRPr="00C00C29">
        <w:rPr>
          <w:rFonts w:asciiTheme="minorEastAsia" w:hAnsiTheme="minorEastAsia" w:hint="eastAsia"/>
        </w:rPr>
        <w:t>（啊，他说今天的天气很好……）</w:t>
      </w:r>
      <w:r w:rsidRPr="00C00C29">
        <w:t>"</w:t>
      </w:r>
    </w:p>
    <w:p w14:paraId="2BE8C3FA" w14:textId="77777777" w:rsidR="008D530A" w:rsidRPr="00C00C29" w:rsidRDefault="008D530A" w:rsidP="008D530A">
      <w:pPr>
        <w:rPr>
          <w:rFonts w:asciiTheme="minorEastAsia" w:hAnsiTheme="minorEastAsia"/>
        </w:rPr>
      </w:pPr>
      <w:r w:rsidRPr="00C00C29">
        <w:t>"</w:t>
      </w:r>
      <w:r w:rsidRPr="00C00C29">
        <w:rPr>
          <w:rFonts w:asciiTheme="minorEastAsia" w:hAnsiTheme="minorEastAsia" w:hint="eastAsia"/>
        </w:rPr>
        <w:t>刚刚的话自然不好意思翻译给智子听，我便撒了个小谎。</w:t>
      </w:r>
      <w:r w:rsidRPr="00C00C29">
        <w:t>"</w:t>
      </w:r>
    </w:p>
    <w:p w14:paraId="1BB32437" w14:textId="77777777" w:rsidR="00CB0A37" w:rsidRPr="00376436" w:rsidRDefault="00CB0A37" w:rsidP="00CB0A37">
      <w:pPr>
        <w:pStyle w:val="paragraph"/>
        <w:spacing w:before="0" w:beforeAutospacing="0" w:after="0" w:afterAutospacing="0" w:line="309" w:lineRule="auto"/>
        <w:jc w:val="both"/>
        <w:rPr>
          <w:ins w:id="19" w:author="Microsoft 帐户" w:date="2024-06-09T17:09:00Z"/>
          <w:color w:val="000000"/>
          <w:sz w:val="18"/>
          <w:szCs w:val="18"/>
        </w:rPr>
      </w:pPr>
      <w:ins w:id="20" w:author="Microsoft 帐户" w:date="2024-06-09T17:09:00Z">
        <w:r w:rsidRPr="005C1199">
          <w:rPr>
            <w:sz w:val="21"/>
            <w:szCs w:val="21"/>
          </w:rPr>
          <w:t>#</w:t>
        </w:r>
        <w:r w:rsidRPr="005C1199">
          <w:rPr>
            <w:rFonts w:hint="eastAsia"/>
            <w:sz w:val="21"/>
            <w:szCs w:val="21"/>
            <w:highlight w:val="yellow"/>
          </w:rPr>
          <w:t>{</w:t>
        </w:r>
        <w:proofErr w:type="gramStart"/>
        <w:r w:rsidRPr="005C1199">
          <w:rPr>
            <w:rFonts w:hint="eastAsia"/>
            <w:sz w:val="21"/>
            <w:szCs w:val="21"/>
            <w:highlight w:val="yellow"/>
          </w:rPr>
          <w:t>显示立绘</w:t>
        </w:r>
        <w:proofErr w:type="spellStart"/>
        <w:proofErr w:type="gramEnd"/>
        <w:r>
          <w:rPr>
            <w:sz w:val="21"/>
            <w:szCs w:val="21"/>
            <w:highlight w:val="yellow"/>
          </w:rPr>
          <w:t>dianzhu</w:t>
        </w:r>
        <w:proofErr w:type="spellEnd"/>
        <w:r w:rsidRPr="005C1199">
          <w:rPr>
            <w:rFonts w:hint="eastAsia"/>
            <w:sz w:val="21"/>
            <w:szCs w:val="21"/>
            <w:highlight w:val="yellow"/>
          </w:rPr>
          <w:t>}</w:t>
        </w:r>
      </w:ins>
    </w:p>
    <w:p w14:paraId="42811604" w14:textId="77777777" w:rsidR="008D530A" w:rsidRPr="00C00C29" w:rsidRDefault="008D530A" w:rsidP="008D530A">
      <w:pPr>
        <w:rPr>
          <w:rFonts w:asciiTheme="minorEastAsia" w:eastAsia="MS Mincho" w:hAnsiTheme="minorEastAsia"/>
        </w:rPr>
      </w:pPr>
      <w:r>
        <w:rPr>
          <w:rFonts w:asciiTheme="minorEastAsia" w:hAnsiTheme="minorEastAsia" w:hint="eastAsia"/>
          <w:lang w:eastAsia="ja-JP"/>
        </w:rPr>
        <w:t>店主</w:t>
      </w:r>
      <w:r w:rsidRPr="00C00C29">
        <w:rPr>
          <w:rFonts w:asciiTheme="minorEastAsia" w:hAnsiTheme="minorEastAsia" w:hint="eastAsia"/>
          <w:lang w:eastAsia="ja-JP"/>
        </w:rPr>
        <w:t>：</w:t>
      </w:r>
      <w:r w:rsidRPr="00C00C29">
        <w:rPr>
          <w:lang w:eastAsia="ja-JP"/>
        </w:rPr>
        <w:t>"</w:t>
      </w:r>
      <w:r w:rsidRPr="00C00C29">
        <w:rPr>
          <w:rFonts w:ascii="MS Mincho" w:eastAsia="MS Mincho" w:hAnsi="MS Mincho" w:hint="eastAsia"/>
          <w:lang w:eastAsia="ja-JP"/>
        </w:rPr>
        <w:t>ちゅうごくむすび、かわいい。どうぞ、どうぞ</w:t>
      </w:r>
      <w:r>
        <w:rPr>
          <w:rFonts w:asciiTheme="minorEastAsia" w:hAnsiTheme="minorEastAsia" w:hint="eastAsia"/>
          <w:lang w:eastAsia="ja-JP"/>
        </w:rPr>
        <w:t>。</w:t>
      </w:r>
      <w:r w:rsidRPr="00C00C29">
        <w:rPr>
          <w:rFonts w:asciiTheme="minorEastAsia" w:hAnsiTheme="minorEastAsia" w:hint="eastAsia"/>
          <w:lang w:eastAsia="ja-JP"/>
        </w:rPr>
        <w:t>（中国结，可爱。</w:t>
      </w:r>
      <w:r w:rsidRPr="00C00C29">
        <w:rPr>
          <w:rFonts w:asciiTheme="minorEastAsia" w:hAnsiTheme="minorEastAsia" w:hint="eastAsia"/>
        </w:rPr>
        <w:t>请，请</w:t>
      </w:r>
      <w:r>
        <w:rPr>
          <w:rFonts w:asciiTheme="minorEastAsia" w:hAnsiTheme="minorEastAsia" w:hint="eastAsia"/>
        </w:rPr>
        <w:t>。</w:t>
      </w:r>
      <w:r w:rsidRPr="00C00C29">
        <w:rPr>
          <w:rFonts w:asciiTheme="minorEastAsia" w:hAnsiTheme="minorEastAsia" w:hint="eastAsia"/>
        </w:rPr>
        <w:t>）</w:t>
      </w:r>
      <w:r w:rsidRPr="00C00C29">
        <w:t>"</w:t>
      </w:r>
    </w:p>
    <w:p w14:paraId="6D366E98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ZZ</w:t>
      </w:r>
      <w:r>
        <w:rPr>
          <w:rFonts w:hint="eastAsia"/>
          <w:sz w:val="21"/>
          <w:szCs w:val="21"/>
          <w:highlight w:val="yellow"/>
        </w:rPr>
        <w:t>1</w:t>
      </w:r>
      <w:r>
        <w:rPr>
          <w:sz w:val="21"/>
          <w:szCs w:val="21"/>
          <w:highlight w:val="yellow"/>
        </w:rPr>
        <w:t>4w</w:t>
      </w:r>
      <w:r>
        <w:rPr>
          <w:rFonts w:hint="eastAsia"/>
          <w:sz w:val="21"/>
          <w:szCs w:val="21"/>
          <w:highlight w:val="yellow"/>
        </w:rPr>
        <w:t>x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5C3DA093" w14:textId="77777777" w:rsidR="008D530A" w:rsidRPr="00C00C29" w:rsidRDefault="008D530A" w:rsidP="008D530A">
      <w:pPr>
        <w:rPr>
          <w:rFonts w:asciiTheme="minorEastAsia" w:eastAsia="MS Mincho" w:hAnsiTheme="minorEastAsia"/>
        </w:rPr>
      </w:pPr>
      <w:r w:rsidRPr="00C00C29">
        <w:rPr>
          <w:rFonts w:asciiTheme="minorEastAsia" w:hAnsiTheme="minorEastAsia" w:hint="eastAsia"/>
          <w:lang w:eastAsia="ja-JP"/>
        </w:rPr>
        <w:t>智子：</w:t>
      </w:r>
      <w:r w:rsidRPr="00C00C29">
        <w:rPr>
          <w:lang w:eastAsia="ja-JP"/>
        </w:rPr>
        <w:t>"</w:t>
      </w:r>
      <w:r w:rsidRPr="00C00C29">
        <w:rPr>
          <w:rFonts w:asciiTheme="minorEastAsia" w:eastAsia="MS Mincho" w:hAnsiTheme="minorEastAsia" w:hint="eastAsia"/>
          <w:lang w:eastAsia="ja-JP"/>
        </w:rPr>
        <w:t>あ、ありがとうございます。</w:t>
      </w:r>
      <w:r w:rsidRPr="00C00C29">
        <w:rPr>
          <w:rFonts w:asciiTheme="minorEastAsia" w:hAnsiTheme="minorEastAsia" w:hint="eastAsia"/>
        </w:rPr>
        <w:t>（谢，谢谢。）</w:t>
      </w:r>
      <w:r w:rsidRPr="00C00C29">
        <w:t>"</w:t>
      </w:r>
    </w:p>
    <w:p w14:paraId="4345FBD9" w14:textId="77777777" w:rsidR="008D530A" w:rsidRPr="00C00C29" w:rsidRDefault="008D530A" w:rsidP="008D530A">
      <w:pPr>
        <w:rPr>
          <w:rFonts w:asciiTheme="minorEastAsia" w:hAnsiTheme="minorEastAsia"/>
        </w:rPr>
      </w:pPr>
      <w:r w:rsidRPr="00C00C29">
        <w:t>"</w:t>
      </w:r>
      <w:r>
        <w:rPr>
          <w:rFonts w:asciiTheme="minorEastAsia" w:hAnsiTheme="minorEastAsia" w:hint="eastAsia"/>
        </w:rPr>
        <w:t>店主</w:t>
      </w:r>
      <w:r w:rsidRPr="00C00C29">
        <w:rPr>
          <w:rFonts w:asciiTheme="minorEastAsia" w:hAnsiTheme="minorEastAsia" w:hint="eastAsia"/>
        </w:rPr>
        <w:t>突然用日语大声吆喝起来，我也着实吃了一惊。</w:t>
      </w:r>
      <w:r w:rsidRPr="00C00C29">
        <w:t>"</w:t>
      </w:r>
    </w:p>
    <w:p w14:paraId="6EDB8281" w14:textId="77777777" w:rsidR="008D530A" w:rsidRPr="00C00C29" w:rsidRDefault="008D530A" w:rsidP="008D530A">
      <w:pPr>
        <w:rPr>
          <w:rFonts w:asciiTheme="minorEastAsia" w:hAnsiTheme="minorEastAsia"/>
        </w:rPr>
      </w:pPr>
      <w:r w:rsidRPr="00C00C29">
        <w:t>"</w:t>
      </w:r>
      <w:r w:rsidRPr="00C00C29">
        <w:rPr>
          <w:rFonts w:asciiTheme="minorEastAsia" w:hAnsiTheme="minorEastAsia" w:hint="eastAsia"/>
        </w:rPr>
        <w:t>虽然是半吊子的日语，却充满了感染力。</w:t>
      </w:r>
      <w:r>
        <w:rPr>
          <w:rFonts w:asciiTheme="minorEastAsia" w:hAnsiTheme="minorEastAsia" w:hint="eastAsia"/>
        </w:rPr>
        <w:t>他</w:t>
      </w:r>
      <w:r w:rsidRPr="00C00C29">
        <w:rPr>
          <w:rFonts w:asciiTheme="minorEastAsia" w:hAnsiTheme="minorEastAsia" w:hint="eastAsia"/>
        </w:rPr>
        <w:t>一边说着</w:t>
      </w:r>
      <w:proofErr w:type="gramStart"/>
      <w:r>
        <w:rPr>
          <w:rFonts w:asciiTheme="minorEastAsia" w:hAnsiTheme="minorEastAsia" w:hint="eastAsia"/>
        </w:rPr>
        <w:t>卡哇伊</w:t>
      </w:r>
      <w:proofErr w:type="gramEnd"/>
      <w:r w:rsidRPr="00C00C29">
        <w:rPr>
          <w:rFonts w:asciiTheme="minorEastAsia" w:hAnsiTheme="minorEastAsia" w:hint="eastAsia"/>
        </w:rPr>
        <w:t>，一边从架子上取下一个中国结，塞</w:t>
      </w:r>
      <w:r>
        <w:rPr>
          <w:rFonts w:asciiTheme="minorEastAsia" w:hAnsiTheme="minorEastAsia" w:hint="eastAsia"/>
        </w:rPr>
        <w:t>到</w:t>
      </w:r>
      <w:r w:rsidRPr="00C00C29">
        <w:rPr>
          <w:rFonts w:asciiTheme="minorEastAsia" w:hAnsiTheme="minorEastAsia" w:hint="eastAsia"/>
        </w:rPr>
        <w:t>智子手里。</w:t>
      </w:r>
      <w:r>
        <w:rPr>
          <w:rFonts w:asciiTheme="minorEastAsia" w:hAnsiTheme="minorEastAsia" w:hint="eastAsia"/>
        </w:rPr>
        <w:t>也</w:t>
      </w:r>
      <w:r w:rsidRPr="00C00C29">
        <w:rPr>
          <w:rFonts w:asciiTheme="minorEastAsia" w:hAnsiTheme="minorEastAsia" w:hint="eastAsia"/>
        </w:rPr>
        <w:t>不知道他是在夸中国结</w:t>
      </w:r>
      <w:r>
        <w:rPr>
          <w:rFonts w:asciiTheme="minorEastAsia" w:hAnsiTheme="minorEastAsia" w:hint="eastAsia"/>
        </w:rPr>
        <w:t>可爱</w:t>
      </w:r>
      <w:r w:rsidRPr="00C00C29">
        <w:rPr>
          <w:rFonts w:asciiTheme="minorEastAsia" w:hAnsiTheme="minorEastAsia" w:hint="eastAsia"/>
        </w:rPr>
        <w:t>，还是在夸智子。</w:t>
      </w:r>
      <w:r w:rsidRPr="00C00C29">
        <w:t>"</w:t>
      </w:r>
    </w:p>
    <w:p w14:paraId="762A846C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WH</w:t>
      </w:r>
      <w:r>
        <w:rPr>
          <w:rFonts w:hint="eastAsia"/>
          <w:sz w:val="21"/>
          <w:szCs w:val="21"/>
          <w:highlight w:val="yellow"/>
        </w:rPr>
        <w:t>1</w:t>
      </w:r>
      <w:r>
        <w:rPr>
          <w:sz w:val="21"/>
          <w:szCs w:val="21"/>
          <w:highlight w:val="yellow"/>
        </w:rPr>
        <w:t>3jy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58272349" w14:textId="77777777" w:rsidR="008D530A" w:rsidRPr="00C00C29" w:rsidRDefault="008D530A" w:rsidP="008D530A">
      <w:pPr>
        <w:rPr>
          <w:rFonts w:asciiTheme="minorEastAsia" w:hAnsiTheme="minorEastAsia"/>
        </w:rPr>
      </w:pPr>
      <w:r w:rsidRPr="00C00C29">
        <w:rPr>
          <w:rFonts w:asciiTheme="minorEastAsia" w:hAnsiTheme="minorEastAsia" w:hint="eastAsia"/>
        </w:rPr>
        <w:t>我：</w:t>
      </w:r>
      <w:r w:rsidRPr="00C00C29">
        <w:t>"</w:t>
      </w:r>
      <w:r w:rsidRPr="00C00C29">
        <w:rPr>
          <w:rFonts w:asciiTheme="minorEastAsia" w:hAnsiTheme="minorEastAsia" w:hint="eastAsia"/>
        </w:rPr>
        <w:t>老板，你</w:t>
      </w:r>
      <w:r>
        <w:rPr>
          <w:rFonts w:asciiTheme="minorEastAsia" w:hAnsiTheme="minorEastAsia" w:hint="eastAsia"/>
        </w:rPr>
        <w:t>还会说</w:t>
      </w:r>
      <w:r w:rsidRPr="00C00C29">
        <w:rPr>
          <w:rFonts w:asciiTheme="minorEastAsia" w:hAnsiTheme="minorEastAsia" w:hint="eastAsia"/>
        </w:rPr>
        <w:t>日语啊，厉害</w:t>
      </w:r>
      <w:proofErr w:type="gramStart"/>
      <w:r w:rsidRPr="00C00C29">
        <w:rPr>
          <w:rFonts w:asciiTheme="minorEastAsia" w:hAnsiTheme="minorEastAsia" w:hint="eastAsia"/>
        </w:rPr>
        <w:t>厉害</w:t>
      </w:r>
      <w:proofErr w:type="gramEnd"/>
      <w:r w:rsidRPr="00C00C29">
        <w:rPr>
          <w:rFonts w:asciiTheme="minorEastAsia" w:hAnsiTheme="minorEastAsia" w:hint="eastAsia"/>
        </w:rPr>
        <w:t>。</w:t>
      </w:r>
      <w:r w:rsidRPr="00C00C29">
        <w:t>"</w:t>
      </w:r>
    </w:p>
    <w:p w14:paraId="708191B1" w14:textId="77777777" w:rsidR="00CB0A37" w:rsidRPr="00376436" w:rsidRDefault="00CB0A37" w:rsidP="00CB0A37">
      <w:pPr>
        <w:pStyle w:val="paragraph"/>
        <w:spacing w:before="0" w:beforeAutospacing="0" w:after="0" w:afterAutospacing="0" w:line="309" w:lineRule="auto"/>
        <w:jc w:val="both"/>
        <w:rPr>
          <w:ins w:id="21" w:author="Microsoft 帐户" w:date="2024-06-09T17:09:00Z"/>
          <w:color w:val="000000"/>
          <w:sz w:val="18"/>
          <w:szCs w:val="18"/>
        </w:rPr>
      </w:pPr>
      <w:ins w:id="22" w:author="Microsoft 帐户" w:date="2024-06-09T17:09:00Z">
        <w:r w:rsidRPr="005C1199">
          <w:rPr>
            <w:sz w:val="21"/>
            <w:szCs w:val="21"/>
          </w:rPr>
          <w:t>#</w:t>
        </w:r>
        <w:r w:rsidRPr="005C1199">
          <w:rPr>
            <w:rFonts w:hint="eastAsia"/>
            <w:sz w:val="21"/>
            <w:szCs w:val="21"/>
            <w:highlight w:val="yellow"/>
          </w:rPr>
          <w:t>{</w:t>
        </w:r>
        <w:proofErr w:type="gramStart"/>
        <w:r w:rsidRPr="005C1199">
          <w:rPr>
            <w:rFonts w:hint="eastAsia"/>
            <w:sz w:val="21"/>
            <w:szCs w:val="21"/>
            <w:highlight w:val="yellow"/>
          </w:rPr>
          <w:t>显示立绘</w:t>
        </w:r>
        <w:proofErr w:type="spellStart"/>
        <w:proofErr w:type="gramEnd"/>
        <w:r>
          <w:rPr>
            <w:sz w:val="21"/>
            <w:szCs w:val="21"/>
            <w:highlight w:val="yellow"/>
          </w:rPr>
          <w:t>dianzhu</w:t>
        </w:r>
        <w:proofErr w:type="spellEnd"/>
        <w:r w:rsidRPr="005C1199">
          <w:rPr>
            <w:rFonts w:hint="eastAsia"/>
            <w:sz w:val="21"/>
            <w:szCs w:val="21"/>
            <w:highlight w:val="yellow"/>
          </w:rPr>
          <w:t>}</w:t>
        </w:r>
      </w:ins>
    </w:p>
    <w:p w14:paraId="35BF1BE7" w14:textId="77777777" w:rsidR="008D530A" w:rsidRDefault="008D530A" w:rsidP="008D530A">
      <w:r>
        <w:rPr>
          <w:rFonts w:asciiTheme="minorEastAsia" w:hAnsiTheme="minorEastAsia" w:hint="eastAsia"/>
        </w:rPr>
        <w:t>店主</w:t>
      </w:r>
      <w:r w:rsidRPr="00C00C29">
        <w:rPr>
          <w:rFonts w:asciiTheme="minorEastAsia" w:hAnsiTheme="minorEastAsia" w:hint="eastAsia"/>
        </w:rPr>
        <w:t>：</w:t>
      </w:r>
      <w:r w:rsidRPr="00C00C29">
        <w:t>"</w:t>
      </w:r>
      <w:r w:rsidRPr="00C00C29">
        <w:rPr>
          <w:rFonts w:asciiTheme="minorEastAsia" w:hAnsiTheme="minorEastAsia" w:hint="eastAsia"/>
        </w:rPr>
        <w:t>这</w:t>
      </w:r>
      <w:r>
        <w:rPr>
          <w:rFonts w:asciiTheme="minorEastAsia" w:hAnsiTheme="minorEastAsia" w:hint="eastAsia"/>
        </w:rPr>
        <w:t>有啥</w:t>
      </w:r>
      <w:r w:rsidRPr="00C00C29">
        <w:rPr>
          <w:rFonts w:asciiTheme="minorEastAsia" w:hAnsiTheme="minorEastAsia" w:hint="eastAsia"/>
        </w:rPr>
        <w:t>，现在日本客人多。听多了也就能说一些。</w:t>
      </w:r>
      <w:r w:rsidRPr="00C00C29">
        <w:t>"</w:t>
      </w:r>
    </w:p>
    <w:p w14:paraId="7F9E3645" w14:textId="77777777" w:rsidR="008D530A" w:rsidRPr="00C5256C" w:rsidRDefault="008D530A" w:rsidP="008D530A">
      <w:pPr>
        <w:rPr>
          <w:highlight w:val="yellow"/>
        </w:rPr>
      </w:pPr>
      <w:r>
        <w:t>#</w:t>
      </w:r>
      <w:r>
        <w:rPr>
          <w:rFonts w:hint="eastAsia"/>
          <w:highlight w:val="yellow"/>
        </w:rPr>
        <w:t>{</w:t>
      </w:r>
      <w:r>
        <w:rPr>
          <w:rFonts w:hint="eastAsia"/>
          <w:highlight w:val="yellow"/>
        </w:rPr>
        <w:t>显示</w:t>
      </w:r>
      <w:r>
        <w:rPr>
          <w:highlight w:val="yellow"/>
        </w:rPr>
        <w:t>物品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>w22</w:t>
      </w:r>
      <w:r>
        <w:rPr>
          <w:rFonts w:hint="eastAsia"/>
          <w:highlight w:val="yellow"/>
        </w:rPr>
        <w:t>}</w:t>
      </w:r>
    </w:p>
    <w:p w14:paraId="7394EE99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ZZ</w:t>
      </w:r>
      <w:r>
        <w:rPr>
          <w:rFonts w:hint="eastAsia"/>
          <w:sz w:val="21"/>
          <w:szCs w:val="21"/>
          <w:highlight w:val="yellow"/>
        </w:rPr>
        <w:t>1</w:t>
      </w:r>
      <w:r>
        <w:rPr>
          <w:sz w:val="21"/>
          <w:szCs w:val="21"/>
          <w:highlight w:val="yellow"/>
        </w:rPr>
        <w:t>3w</w:t>
      </w:r>
      <w:r>
        <w:rPr>
          <w:rFonts w:hint="eastAsia"/>
          <w:sz w:val="21"/>
          <w:szCs w:val="21"/>
          <w:highlight w:val="yellow"/>
        </w:rPr>
        <w:t>x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33925566" w14:textId="77777777" w:rsidR="008D530A" w:rsidRDefault="008D530A" w:rsidP="008D530A">
      <w:pPr>
        <w:rPr>
          <w:rFonts w:asciiTheme="minorEastAsia" w:hAnsiTheme="minorEastAsia"/>
        </w:rPr>
      </w:pPr>
      <w:commentRangeStart w:id="23"/>
      <w:r w:rsidRPr="00C00C29">
        <w:rPr>
          <w:rFonts w:asciiTheme="minorEastAsia" w:hAnsiTheme="minorEastAsia" w:hint="eastAsia"/>
          <w:lang w:eastAsia="ja-JP"/>
        </w:rPr>
        <w:t>智子：</w:t>
      </w:r>
      <w:r w:rsidRPr="00C00C29">
        <w:rPr>
          <w:lang w:eastAsia="ja-JP"/>
        </w:rPr>
        <w:t>"</w:t>
      </w:r>
      <w:r w:rsidRPr="00C00C29">
        <w:rPr>
          <w:rFonts w:asciiTheme="minorEastAsia" w:eastAsia="MS Mincho" w:hAnsiTheme="minorEastAsia" w:hint="eastAsia"/>
          <w:lang w:eastAsia="ja-JP"/>
        </w:rPr>
        <w:t>とてもかわいい飾りですね。これにはどんな意味が込められているの？</w:t>
      </w:r>
      <w:r>
        <w:rPr>
          <w:rFonts w:asciiTheme="minorEastAsia" w:hAnsiTheme="minorEastAsia" w:hint="eastAsia"/>
          <w:lang w:eastAsia="ja-JP"/>
        </w:rPr>
        <w:t>（好可爱的吊饰。</w:t>
      </w:r>
      <w:r>
        <w:rPr>
          <w:rFonts w:asciiTheme="minorEastAsia" w:hAnsiTheme="minorEastAsia" w:hint="eastAsia"/>
        </w:rPr>
        <w:t>这个吊饰有什么含义吗？）</w:t>
      </w:r>
      <w:r>
        <w:t>"</w:t>
      </w:r>
      <w:commentRangeEnd w:id="23"/>
      <w:r w:rsidR="00CB0A37">
        <w:rPr>
          <w:rStyle w:val="a8"/>
        </w:rPr>
        <w:commentReference w:id="23"/>
      </w:r>
    </w:p>
    <w:p w14:paraId="0FE3009A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WH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r>
        <w:rPr>
          <w:sz w:val="21"/>
          <w:szCs w:val="21"/>
          <w:highlight w:val="yellow"/>
          <w:lang w:eastAsia="ja-JP"/>
        </w:rPr>
        <w:t>2gx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129ABF8F" w14:textId="77777777" w:rsidR="008D530A" w:rsidRDefault="008D530A" w:rsidP="008D530A">
      <w:pPr>
        <w:rPr>
          <w:rFonts w:ascii="MS Mincho" w:hAnsi="MS Mincho"/>
          <w:lang w:eastAsia="ja-JP"/>
        </w:rPr>
      </w:pPr>
      <w:r>
        <w:rPr>
          <w:rFonts w:asciiTheme="minorEastAsia" w:hAnsiTheme="minorEastAsia" w:hint="eastAsia"/>
          <w:lang w:eastAsia="ja-JP"/>
        </w:rPr>
        <w:t>我：</w:t>
      </w:r>
      <w:r>
        <w:rPr>
          <w:lang w:eastAsia="ja-JP"/>
        </w:rPr>
        <w:t>"</w:t>
      </w:r>
      <w:r>
        <w:rPr>
          <w:rFonts w:ascii="MS Mincho" w:eastAsia="MS Mincho" w:hAnsi="MS Mincho" w:hint="eastAsia"/>
          <w:lang w:eastAsia="ja-JP"/>
        </w:rPr>
        <w:t>「中国結び」といって、古くから伝わったものみたいだけど</w:t>
      </w:r>
      <w:r>
        <w:rPr>
          <w:rFonts w:ascii="MS Mincho" w:hAnsi="MS Mincho" w:hint="eastAsia"/>
          <w:lang w:eastAsia="ja-JP"/>
        </w:rPr>
        <w:t>……（这个叫做“中国结”，好像是</w:t>
      </w:r>
      <w:r>
        <w:rPr>
          <w:rFonts w:asciiTheme="minorEastAsia" w:hAnsiTheme="minorEastAsia" w:hint="eastAsia"/>
          <w:lang w:eastAsia="ja-JP"/>
        </w:rPr>
        <w:t>从</w:t>
      </w:r>
      <w:r>
        <w:rPr>
          <w:rFonts w:ascii="MS Mincho" w:hAnsi="MS Mincho" w:hint="eastAsia"/>
          <w:lang w:eastAsia="ja-JP"/>
        </w:rPr>
        <w:t>古代流传下来的……）</w:t>
      </w:r>
      <w:r>
        <w:rPr>
          <w:lang w:eastAsia="ja-JP"/>
        </w:rPr>
        <w:t>"</w:t>
      </w:r>
    </w:p>
    <w:p w14:paraId="55B3797C" w14:textId="77777777" w:rsidR="008D530A" w:rsidRPr="0040293B" w:rsidRDefault="008D530A" w:rsidP="008D530A">
      <w:pPr>
        <w:rPr>
          <w:rFonts w:asciiTheme="minorEastAsia" w:hAnsiTheme="minorEastAsia"/>
        </w:rPr>
      </w:pPr>
      <w:r>
        <w:t>"</w:t>
      </w:r>
      <w:r>
        <w:rPr>
          <w:rFonts w:ascii="MS Mincho" w:hAnsi="MS Mincho" w:hint="eastAsia"/>
        </w:rPr>
        <w:t>说到这里，突然卡壳了。我才意识到，虽然经常看到中国</w:t>
      </w:r>
      <w:proofErr w:type="gramStart"/>
      <w:r>
        <w:rPr>
          <w:rFonts w:ascii="MS Mincho" w:hAnsi="MS Mincho" w:hint="eastAsia"/>
        </w:rPr>
        <w:t>结这个</w:t>
      </w:r>
      <w:proofErr w:type="gramEnd"/>
      <w:r>
        <w:rPr>
          <w:rFonts w:ascii="MS Mincho" w:hAnsi="MS Mincho" w:hint="eastAsia"/>
        </w:rPr>
        <w:t>饰品，但我从来没想过它的由来和意义。</w:t>
      </w:r>
      <w:r>
        <w:t>"</w:t>
      </w:r>
    </w:p>
    <w:p w14:paraId="61486E26" w14:textId="77777777" w:rsidR="00CB0A37" w:rsidRPr="00376436" w:rsidRDefault="00CB0A37" w:rsidP="00CB0A37">
      <w:pPr>
        <w:pStyle w:val="paragraph"/>
        <w:spacing w:before="0" w:beforeAutospacing="0" w:after="0" w:afterAutospacing="0" w:line="309" w:lineRule="auto"/>
        <w:jc w:val="both"/>
        <w:rPr>
          <w:ins w:id="24" w:author="Microsoft 帐户" w:date="2024-06-09T17:09:00Z"/>
          <w:color w:val="000000"/>
          <w:sz w:val="18"/>
          <w:szCs w:val="18"/>
        </w:rPr>
      </w:pPr>
      <w:ins w:id="25" w:author="Microsoft 帐户" w:date="2024-06-09T17:09:00Z">
        <w:r w:rsidRPr="005C1199">
          <w:rPr>
            <w:sz w:val="21"/>
            <w:szCs w:val="21"/>
          </w:rPr>
          <w:t>#</w:t>
        </w:r>
        <w:r w:rsidRPr="005C1199">
          <w:rPr>
            <w:rFonts w:hint="eastAsia"/>
            <w:sz w:val="21"/>
            <w:szCs w:val="21"/>
            <w:highlight w:val="yellow"/>
          </w:rPr>
          <w:t>{</w:t>
        </w:r>
        <w:proofErr w:type="gramStart"/>
        <w:r w:rsidRPr="005C1199">
          <w:rPr>
            <w:rFonts w:hint="eastAsia"/>
            <w:sz w:val="21"/>
            <w:szCs w:val="21"/>
            <w:highlight w:val="yellow"/>
          </w:rPr>
          <w:t>显示立绘</w:t>
        </w:r>
        <w:proofErr w:type="spellStart"/>
        <w:proofErr w:type="gramEnd"/>
        <w:r>
          <w:rPr>
            <w:sz w:val="21"/>
            <w:szCs w:val="21"/>
            <w:highlight w:val="yellow"/>
          </w:rPr>
          <w:t>dianzhu</w:t>
        </w:r>
        <w:proofErr w:type="spellEnd"/>
        <w:r w:rsidRPr="005C1199">
          <w:rPr>
            <w:rFonts w:hint="eastAsia"/>
            <w:sz w:val="21"/>
            <w:szCs w:val="21"/>
            <w:highlight w:val="yellow"/>
          </w:rPr>
          <w:t>}</w:t>
        </w:r>
      </w:ins>
    </w:p>
    <w:p w14:paraId="32B69B6C" w14:textId="77777777" w:rsidR="008D530A" w:rsidRDefault="008D530A" w:rsidP="008D530A">
      <w:pPr>
        <w:rPr>
          <w:rFonts w:ascii="宋体" w:eastAsia="MS Mincho" w:hAnsi="宋体"/>
          <w:lang w:eastAsia="ja-JP"/>
        </w:rPr>
      </w:pPr>
      <w:r>
        <w:rPr>
          <w:rFonts w:ascii="宋体" w:hAnsi="宋体" w:hint="eastAsia"/>
        </w:rPr>
        <w:t>店主：</w:t>
      </w:r>
      <w:r>
        <w:t>"</w:t>
      </w:r>
      <w:r>
        <w:rPr>
          <w:rFonts w:ascii="宋体" w:hAnsi="宋体" w:hint="eastAsia"/>
        </w:rPr>
        <w:t>嘿嘿，中国结的由来你们不知道了吧。其实早在远古时代，人们为了</w:t>
      </w:r>
      <w:proofErr w:type="gramStart"/>
      <w:r>
        <w:rPr>
          <w:rFonts w:ascii="宋体" w:hAnsi="宋体" w:hint="eastAsia"/>
        </w:rPr>
        <w:t>不</w:t>
      </w:r>
      <w:proofErr w:type="gramEnd"/>
      <w:r>
        <w:rPr>
          <w:rFonts w:ascii="宋体" w:hAnsi="宋体" w:hint="eastAsia"/>
        </w:rPr>
        <w:t>遗忘事情，就用结绳的方式来记录。小事则小结其绳，大事便大结其绳。</w:t>
      </w:r>
      <w:r>
        <w:rPr>
          <w:lang w:eastAsia="ja-JP"/>
        </w:rPr>
        <w:t>"</w:t>
      </w:r>
    </w:p>
    <w:p w14:paraId="22753C21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ZZ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r>
        <w:rPr>
          <w:sz w:val="21"/>
          <w:szCs w:val="21"/>
          <w:highlight w:val="yellow"/>
          <w:lang w:eastAsia="ja-JP"/>
        </w:rPr>
        <w:t>1jy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069072D1" w14:textId="77777777" w:rsidR="008D530A" w:rsidRDefault="008D530A" w:rsidP="008D530A">
      <w:pPr>
        <w:rPr>
          <w:rFonts w:asciiTheme="minorEastAsia" w:eastAsia="MS Mincho" w:hAnsiTheme="minorEastAsia"/>
        </w:rPr>
      </w:pPr>
      <w:r>
        <w:rPr>
          <w:rFonts w:asciiTheme="minorEastAsia" w:hAnsiTheme="minorEastAsia" w:hint="eastAsia"/>
          <w:lang w:eastAsia="ja-JP"/>
        </w:rPr>
        <w:t>智子：</w:t>
      </w:r>
      <w:r>
        <w:rPr>
          <w:lang w:eastAsia="ja-JP"/>
        </w:rPr>
        <w:t>"</w:t>
      </w:r>
      <w:r>
        <w:rPr>
          <w:rFonts w:asciiTheme="minorEastAsia" w:eastAsia="MS Mincho" w:hAnsiTheme="minorEastAsia" w:hint="eastAsia"/>
          <w:lang w:eastAsia="ja-JP"/>
        </w:rPr>
        <w:t>大事なことを忘れないために糸で「結ぶ」のですね。</w:t>
      </w:r>
      <w:r>
        <w:rPr>
          <w:rFonts w:asciiTheme="minorEastAsia" w:hAnsiTheme="minorEastAsia" w:hint="eastAsia"/>
        </w:rPr>
        <w:t>（原来是为了不忘记重要的事情，而用绳子打结啊。）</w:t>
      </w:r>
      <w:r>
        <w:t>"</w:t>
      </w:r>
    </w:p>
    <w:p w14:paraId="6E917192" w14:textId="77777777" w:rsidR="00CB0A37" w:rsidRPr="00376436" w:rsidRDefault="00CB0A37" w:rsidP="00CB0A37">
      <w:pPr>
        <w:pStyle w:val="paragraph"/>
        <w:spacing w:before="0" w:beforeAutospacing="0" w:after="0" w:afterAutospacing="0" w:line="309" w:lineRule="auto"/>
        <w:jc w:val="both"/>
        <w:rPr>
          <w:ins w:id="26" w:author="Microsoft 帐户" w:date="2024-06-09T17:10:00Z"/>
          <w:color w:val="000000"/>
          <w:sz w:val="18"/>
          <w:szCs w:val="18"/>
        </w:rPr>
      </w:pPr>
      <w:ins w:id="27" w:author="Microsoft 帐户" w:date="2024-06-09T17:10:00Z">
        <w:r w:rsidRPr="005C1199">
          <w:rPr>
            <w:sz w:val="21"/>
            <w:szCs w:val="21"/>
          </w:rPr>
          <w:lastRenderedPageBreak/>
          <w:t>#</w:t>
        </w:r>
        <w:r w:rsidRPr="005C1199">
          <w:rPr>
            <w:rFonts w:hint="eastAsia"/>
            <w:sz w:val="21"/>
            <w:szCs w:val="21"/>
            <w:highlight w:val="yellow"/>
          </w:rPr>
          <w:t>{</w:t>
        </w:r>
        <w:proofErr w:type="gramStart"/>
        <w:r w:rsidRPr="005C1199">
          <w:rPr>
            <w:rFonts w:hint="eastAsia"/>
            <w:sz w:val="21"/>
            <w:szCs w:val="21"/>
            <w:highlight w:val="yellow"/>
          </w:rPr>
          <w:t>显示立绘</w:t>
        </w:r>
        <w:proofErr w:type="spellStart"/>
        <w:proofErr w:type="gramEnd"/>
        <w:r>
          <w:rPr>
            <w:sz w:val="21"/>
            <w:szCs w:val="21"/>
            <w:highlight w:val="yellow"/>
          </w:rPr>
          <w:t>dianzhu</w:t>
        </w:r>
        <w:proofErr w:type="spellEnd"/>
        <w:r w:rsidRPr="005C1199">
          <w:rPr>
            <w:rFonts w:hint="eastAsia"/>
            <w:sz w:val="21"/>
            <w:szCs w:val="21"/>
            <w:highlight w:val="yellow"/>
          </w:rPr>
          <w:t>}</w:t>
        </w:r>
      </w:ins>
    </w:p>
    <w:p w14:paraId="5CBEF057" w14:textId="77777777" w:rsidR="008D530A" w:rsidRPr="000D0A44" w:rsidRDefault="008D530A" w:rsidP="008D530A">
      <w:pPr>
        <w:rPr>
          <w:rFonts w:asciiTheme="minorEastAsia" w:eastAsia="MS Mincho" w:hAnsiTheme="minorEastAsia"/>
          <w:lang w:eastAsia="ja-JP"/>
        </w:rPr>
      </w:pPr>
      <w:r>
        <w:rPr>
          <w:rFonts w:ascii="宋体" w:hAnsi="宋体" w:hint="eastAsia"/>
        </w:rPr>
        <w:t>店主：</w:t>
      </w:r>
      <w:r>
        <w:t>"</w:t>
      </w:r>
      <w:r>
        <w:rPr>
          <w:rFonts w:ascii="宋体" w:hAnsi="宋体" w:hint="eastAsia"/>
        </w:rPr>
        <w:t>正是如此。随着历史演变，后来结也被用来表达人的感情，例如男女之间的情思。</w:t>
      </w:r>
      <w:r>
        <w:rPr>
          <w:lang w:eastAsia="ja-JP"/>
        </w:rPr>
        <w:t>"</w:t>
      </w:r>
    </w:p>
    <w:p w14:paraId="24170EA7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ZZ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r>
        <w:rPr>
          <w:sz w:val="21"/>
          <w:szCs w:val="21"/>
          <w:highlight w:val="yellow"/>
          <w:lang w:eastAsia="ja-JP"/>
        </w:rPr>
        <w:t>1</w:t>
      </w:r>
      <w:r>
        <w:rPr>
          <w:rFonts w:hint="eastAsia"/>
          <w:sz w:val="21"/>
          <w:szCs w:val="21"/>
          <w:highlight w:val="yellow"/>
          <w:lang w:eastAsia="ja-JP"/>
        </w:rPr>
        <w:t>gx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2399D65D" w14:textId="77777777" w:rsidR="008D530A" w:rsidRDefault="008D530A" w:rsidP="008D530A">
      <w:pPr>
        <w:rPr>
          <w:rFonts w:ascii="宋体" w:hAnsi="宋体"/>
        </w:rPr>
      </w:pPr>
      <w:r>
        <w:rPr>
          <w:rFonts w:ascii="宋体" w:hAnsi="宋体" w:hint="eastAsia"/>
          <w:lang w:eastAsia="ja-JP"/>
        </w:rPr>
        <w:t>智子：</w:t>
      </w:r>
      <w:r>
        <w:rPr>
          <w:lang w:eastAsia="ja-JP"/>
        </w:rPr>
        <w:t>"</w:t>
      </w:r>
      <w:r>
        <w:rPr>
          <w:rFonts w:asciiTheme="minorEastAsia" w:eastAsia="MS Mincho" w:hAnsiTheme="minorEastAsia" w:hint="eastAsia"/>
          <w:lang w:eastAsia="ja-JP"/>
        </w:rPr>
        <w:t>なるほど。日本には</w:t>
      </w:r>
      <w:r w:rsidRPr="00646198">
        <w:rPr>
          <w:rFonts w:ascii="MS Mincho" w:eastAsia="MS Mincho" w:hAnsi="MS Mincho" w:hint="eastAsia"/>
          <w:lang w:eastAsia="ja-JP"/>
        </w:rPr>
        <w:t>「縁を結ぶ」</w:t>
      </w:r>
      <w:r>
        <w:rPr>
          <w:rFonts w:ascii="MS Mincho" w:eastAsia="MS Mincho" w:hAnsi="MS Mincho" w:hint="eastAsia"/>
          <w:lang w:eastAsia="ja-JP"/>
        </w:rPr>
        <w:t>という言葉がありますが、そこから由来しているのかもしれませんね。</w:t>
      </w:r>
      <w:r>
        <w:rPr>
          <w:rFonts w:asciiTheme="minorEastAsia" w:hAnsiTheme="minorEastAsia" w:hint="eastAsia"/>
        </w:rPr>
        <w:t>（原来如此，日语中也有“结缘”这样的说法，或许就是从这里来的呢。）</w:t>
      </w:r>
      <w:r>
        <w:t>"</w:t>
      </w:r>
    </w:p>
    <w:p w14:paraId="5FC18261" w14:textId="77777777" w:rsidR="008D530A" w:rsidRDefault="008D530A" w:rsidP="008D530A">
      <w:pPr>
        <w:rPr>
          <w:rFonts w:ascii="宋体" w:hAnsi="宋体"/>
        </w:rPr>
      </w:pPr>
      <w:r>
        <w:t>"</w:t>
      </w:r>
      <w:r>
        <w:rPr>
          <w:rFonts w:ascii="宋体" w:hAnsi="宋体" w:hint="eastAsia"/>
        </w:rPr>
        <w:t>智子认真欣赏着手中的红色中国结，我突然意识到好像在哪里看到过……</w:t>
      </w:r>
      <w:r>
        <w:t>"</w:t>
      </w:r>
    </w:p>
    <w:p w14:paraId="1DB39FDA" w14:textId="77777777" w:rsidR="008D530A" w:rsidRPr="00FB6E74" w:rsidRDefault="008D530A" w:rsidP="008D530A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WH</w:t>
      </w:r>
      <w:r>
        <w:rPr>
          <w:rFonts w:hint="eastAsia"/>
          <w:sz w:val="21"/>
          <w:szCs w:val="21"/>
          <w:highlight w:val="yellow"/>
        </w:rPr>
        <w:t>1</w:t>
      </w:r>
      <w:r>
        <w:rPr>
          <w:sz w:val="21"/>
          <w:szCs w:val="21"/>
          <w:highlight w:val="yellow"/>
        </w:rPr>
        <w:t>2jy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0F083528" w14:textId="77777777" w:rsidR="008D530A" w:rsidRPr="000D0A44" w:rsidRDefault="008D530A" w:rsidP="008D530A">
      <w:pPr>
        <w:rPr>
          <w:rFonts w:ascii="宋体" w:hAnsi="宋体"/>
        </w:rPr>
      </w:pPr>
      <w:r>
        <w:t>"</w:t>
      </w:r>
      <w:r>
        <w:rPr>
          <w:rFonts w:ascii="宋体" w:hAnsi="宋体" w:hint="eastAsia"/>
        </w:rPr>
        <w:t>啊，就是挂在那把钥匙上的中国结！</w:t>
      </w:r>
      <w:r>
        <w:t>"</w:t>
      </w:r>
    </w:p>
    <w:p w14:paraId="48EBF388" w14:textId="77777777" w:rsidR="008D530A" w:rsidRDefault="008D530A" w:rsidP="008D530A">
      <w:pPr>
        <w:rPr>
          <w:rFonts w:ascii="宋体" w:hAnsi="宋体"/>
        </w:rPr>
      </w:pPr>
      <w:r>
        <w:t>"</w:t>
      </w:r>
      <w:r>
        <w:rPr>
          <w:rFonts w:ascii="宋体" w:hAnsi="宋体" w:hint="eastAsia"/>
        </w:rPr>
        <w:t>打开回忆大门的钥匙上的中国结为什么会出现在这里？或许这是冥冥中注定的？它是不是也能帮我回到现实呢？</w:t>
      </w:r>
      <w:r>
        <w:t>"</w:t>
      </w:r>
    </w:p>
    <w:p w14:paraId="1EEA847F" w14:textId="77777777" w:rsidR="008D530A" w:rsidRDefault="008D530A" w:rsidP="008D530A">
      <w:pPr>
        <w:rPr>
          <w:rFonts w:ascii="宋体" w:hAnsi="宋体"/>
          <w:lang w:eastAsia="ja-JP"/>
        </w:rPr>
      </w:pPr>
      <w:r>
        <w:t>"</w:t>
      </w:r>
      <w:r>
        <w:rPr>
          <w:rFonts w:ascii="宋体" w:hAnsi="宋体" w:hint="eastAsia"/>
        </w:rPr>
        <w:t>看到智子如此喜欢这个中国结，我便转向店主。</w:t>
      </w:r>
      <w:r>
        <w:rPr>
          <w:lang w:eastAsia="ja-JP"/>
        </w:rPr>
        <w:t>"</w:t>
      </w:r>
    </w:p>
    <w:p w14:paraId="42AB767A" w14:textId="77777777" w:rsidR="008D530A" w:rsidRDefault="008D530A" w:rsidP="00E51564">
      <w:pPr>
        <w:rPr>
          <w:lang w:eastAsia="ja-JP"/>
        </w:rPr>
      </w:pPr>
    </w:p>
    <w:p w14:paraId="46ECF794" w14:textId="77777777" w:rsidR="008D530A" w:rsidRDefault="008D530A" w:rsidP="00E51564">
      <w:pPr>
        <w:rPr>
          <w:lang w:eastAsia="ja-JP"/>
        </w:rPr>
      </w:pPr>
    </w:p>
    <w:p w14:paraId="0A3292C2" w14:textId="77777777" w:rsidR="007A2F8F" w:rsidRDefault="007A2F8F" w:rsidP="00E51564">
      <w:pPr>
        <w:rPr>
          <w:lang w:eastAsia="ja-JP"/>
        </w:rPr>
      </w:pPr>
    </w:p>
    <w:p w14:paraId="5134C743" w14:textId="77777777" w:rsidR="007A2F8F" w:rsidRDefault="007A2F8F" w:rsidP="00E51564">
      <w:pPr>
        <w:rPr>
          <w:lang w:eastAsia="ja-JP"/>
        </w:rPr>
      </w:pPr>
    </w:p>
    <w:p w14:paraId="03BE89F9" w14:textId="6D07FC51" w:rsidR="007A2F8F" w:rsidRPr="00FB6E74" w:rsidRDefault="007A2F8F" w:rsidP="007A2F8F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commentRangeStart w:id="28"/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sz w:val="21"/>
          <w:szCs w:val="21"/>
          <w:highlight w:val="yellow"/>
          <w:lang w:eastAsia="ja-JP"/>
        </w:rPr>
        <w:t>XY</w:t>
      </w:r>
      <w:r>
        <w:rPr>
          <w:rFonts w:hint="eastAsia"/>
          <w:sz w:val="21"/>
          <w:szCs w:val="21"/>
          <w:highlight w:val="yellow"/>
          <w:lang w:eastAsia="ja-JP"/>
        </w:rPr>
        <w:t>1</w:t>
      </w:r>
      <w:ins w:id="29" w:author="Microsoft 帐户" w:date="2024-06-09T17:13:00Z">
        <w:r>
          <w:rPr>
            <w:sz w:val="21"/>
            <w:szCs w:val="21"/>
            <w:highlight w:val="yellow"/>
            <w:lang w:eastAsia="ja-JP"/>
          </w:rPr>
          <w:t>2wx</w:t>
        </w:r>
      </w:ins>
      <w:del w:id="30" w:author="Microsoft 帐户" w:date="2024-06-09T17:13:00Z">
        <w:r w:rsidDel="007A2F8F">
          <w:rPr>
            <w:sz w:val="21"/>
            <w:szCs w:val="21"/>
            <w:highlight w:val="yellow"/>
            <w:lang w:eastAsia="ja-JP"/>
          </w:rPr>
          <w:delText>1</w:delText>
        </w:r>
      </w:del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  <w:commentRangeEnd w:id="28"/>
      <w:r>
        <w:rPr>
          <w:rStyle w:val="a8"/>
          <w:rFonts w:asciiTheme="minorHAnsi" w:eastAsiaTheme="minorEastAsia" w:hAnsiTheme="minorHAnsi" w:cstheme="minorBidi"/>
          <w:kern w:val="2"/>
        </w:rPr>
        <w:commentReference w:id="28"/>
      </w:r>
    </w:p>
    <w:p w14:paraId="3FBFC2A4" w14:textId="77777777" w:rsidR="007A2F8F" w:rsidRDefault="007A2F8F" w:rsidP="007A2F8F">
      <w:r>
        <w:rPr>
          <w:rFonts w:hint="eastAsia"/>
          <w:lang w:eastAsia="ja-JP"/>
        </w:rPr>
        <w:t>周小雨：</w:t>
      </w:r>
      <w:r>
        <w:rPr>
          <w:lang w:eastAsia="ja-JP"/>
        </w:rPr>
        <w:t>"</w:t>
      </w:r>
      <w:r>
        <w:rPr>
          <w:rFonts w:eastAsia="MS Mincho" w:hint="eastAsia"/>
          <w:lang w:eastAsia="ja-JP"/>
        </w:rPr>
        <w:t>智子ちゃん、</w:t>
      </w:r>
      <w:r>
        <w:rPr>
          <w:rFonts w:hint="eastAsia"/>
          <w:lang w:eastAsia="ja-JP"/>
        </w:rPr>
        <w:t>这盒茶叶是送你的礼物。</w:t>
      </w:r>
      <w:r>
        <w:t>"</w:t>
      </w:r>
    </w:p>
    <w:p w14:paraId="70CD2450" w14:textId="77777777" w:rsidR="007A2F8F" w:rsidRDefault="007A2F8F" w:rsidP="00E51564">
      <w:pPr>
        <w:rPr>
          <w:ins w:id="31" w:author="Microsoft 帐户" w:date="2024-06-09T17:13:00Z"/>
        </w:rPr>
      </w:pPr>
    </w:p>
    <w:p w14:paraId="28948D8A" w14:textId="77777777" w:rsidR="007A2F8F" w:rsidRDefault="007A2F8F" w:rsidP="00E51564">
      <w:pPr>
        <w:rPr>
          <w:ins w:id="32" w:author="Microsoft 帐户" w:date="2024-06-09T17:13:00Z"/>
        </w:rPr>
      </w:pPr>
    </w:p>
    <w:p w14:paraId="6606B07C" w14:textId="77777777" w:rsidR="007A2F8F" w:rsidRDefault="007A2F8F" w:rsidP="00E51564">
      <w:pPr>
        <w:rPr>
          <w:ins w:id="33" w:author="Microsoft 帐户" w:date="2024-06-09T17:13:00Z"/>
        </w:rPr>
      </w:pPr>
    </w:p>
    <w:p w14:paraId="29AD7E95" w14:textId="6FC72F6E" w:rsidR="007A2F8F" w:rsidRDefault="007A2F8F" w:rsidP="00E51564">
      <w:pPr>
        <w:rPr>
          <w:ins w:id="34" w:author="Microsoft 帐户" w:date="2024-06-09T17:16:00Z"/>
        </w:rPr>
      </w:pPr>
    </w:p>
    <w:p w14:paraId="4773831A" w14:textId="77777777" w:rsidR="007A2F8F" w:rsidRDefault="007A2F8F" w:rsidP="00E51564">
      <w:pPr>
        <w:rPr>
          <w:ins w:id="35" w:author="Microsoft 帐户" w:date="2024-06-09T17:16:00Z"/>
        </w:rPr>
      </w:pPr>
    </w:p>
    <w:p w14:paraId="1DF6FF92" w14:textId="77777777" w:rsidR="007A2F8F" w:rsidRPr="00FB6E74" w:rsidRDefault="007A2F8F" w:rsidP="007A2F8F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XY13c</w:t>
      </w:r>
      <w:r>
        <w:rPr>
          <w:rFonts w:hint="eastAsia"/>
          <w:sz w:val="21"/>
          <w:szCs w:val="21"/>
          <w:highlight w:val="yellow"/>
        </w:rPr>
        <w:t>x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27B749F3" w14:textId="77777777" w:rsidR="007A2F8F" w:rsidRDefault="007A2F8F" w:rsidP="007A2F8F">
      <w:r>
        <w:rPr>
          <w:rFonts w:hint="eastAsia"/>
        </w:rPr>
        <w:t>小雨：</w:t>
      </w:r>
      <w:r>
        <w:t>"</w:t>
      </w:r>
      <w:r>
        <w:rPr>
          <w:rFonts w:hint="eastAsia"/>
        </w:rPr>
        <w:t>真是死脑筋。交给我吧，嘿嘿。</w:t>
      </w:r>
      <w:r>
        <w:t>"</w:t>
      </w:r>
    </w:p>
    <w:p w14:paraId="3D9CB4D0" w14:textId="77777777" w:rsidR="007A2F8F" w:rsidRDefault="007A2F8F" w:rsidP="007A2F8F"/>
    <w:p w14:paraId="3FD1589E" w14:textId="77777777" w:rsidR="007A2F8F" w:rsidRDefault="007A2F8F" w:rsidP="007A2F8F">
      <w:r>
        <w:rPr>
          <w:highlight w:val="cyan"/>
        </w:rPr>
        <w:t>#</w:t>
      </w:r>
      <w:r>
        <w:rPr>
          <w:rFonts w:hint="eastAsia"/>
          <w:highlight w:val="cyan"/>
        </w:rPr>
        <w:t>{</w:t>
      </w:r>
      <w:r>
        <w:rPr>
          <w:rFonts w:hint="eastAsia"/>
          <w:highlight w:val="cyan"/>
        </w:rPr>
        <w:t>停止播放</w:t>
      </w:r>
      <w:proofErr w:type="spellStart"/>
      <w:r>
        <w:rPr>
          <w:highlight w:val="cyan"/>
        </w:rPr>
        <w:t>bgm</w:t>
      </w:r>
      <w:proofErr w:type="spellEnd"/>
      <w:r>
        <w:rPr>
          <w:rFonts w:hint="eastAsia"/>
          <w:highlight w:val="cyan"/>
        </w:rPr>
        <w:t>}</w:t>
      </w:r>
    </w:p>
    <w:p w14:paraId="5D41830F" w14:textId="77777777" w:rsidR="007A2F8F" w:rsidRPr="00827F2F" w:rsidRDefault="007A2F8F" w:rsidP="007A2F8F">
      <w:commentRangeStart w:id="36"/>
      <w:r>
        <w:rPr>
          <w:rFonts w:hint="eastAsia"/>
          <w:highlight w:val="green"/>
        </w:rPr>
        <w:t>#{</w:t>
      </w:r>
      <w:r>
        <w:rPr>
          <w:rFonts w:hint="eastAsia"/>
          <w:highlight w:val="green"/>
        </w:rPr>
        <w:t>显示背</w:t>
      </w:r>
      <w:r w:rsidRPr="00850EA3">
        <w:rPr>
          <w:rFonts w:hint="eastAsia"/>
          <w:highlight w:val="green"/>
        </w:rPr>
        <w:t>景</w:t>
      </w:r>
      <w:r w:rsidRPr="00850EA3">
        <w:rPr>
          <w:rFonts w:hint="eastAsia"/>
          <w:highlight w:val="green"/>
        </w:rPr>
        <w:t xml:space="preserve">  </w:t>
      </w:r>
      <w:r>
        <w:rPr>
          <w:highlight w:val="green"/>
        </w:rPr>
        <w:t xml:space="preserve">p14 </w:t>
      </w:r>
      <w:proofErr w:type="spellStart"/>
      <w:r>
        <w:rPr>
          <w:highlight w:val="green"/>
        </w:rPr>
        <w:t>xiaomen</w:t>
      </w:r>
      <w:proofErr w:type="spellEnd"/>
      <w:r w:rsidRPr="00850EA3">
        <w:rPr>
          <w:rFonts w:hint="eastAsia"/>
          <w:highlight w:val="green"/>
        </w:rPr>
        <w:t>}</w:t>
      </w:r>
      <w:commentRangeEnd w:id="36"/>
      <w:r>
        <w:rPr>
          <w:rStyle w:val="a8"/>
        </w:rPr>
        <w:commentReference w:id="36"/>
      </w:r>
    </w:p>
    <w:p w14:paraId="354DB23D" w14:textId="77777777" w:rsidR="007A2F8F" w:rsidRDefault="007A2F8F" w:rsidP="007A2F8F">
      <w:r>
        <w:t>"</w:t>
      </w:r>
      <w:r>
        <w:rPr>
          <w:rFonts w:hint="eastAsia"/>
        </w:rPr>
        <w:t>没过多久，校车在校门口停下了。</w:t>
      </w:r>
      <w:r>
        <w:t>"</w:t>
      </w:r>
    </w:p>
    <w:p w14:paraId="357944E7" w14:textId="77777777" w:rsidR="007A2F8F" w:rsidRDefault="007A2F8F" w:rsidP="00E51564"/>
    <w:p w14:paraId="08F6FC24" w14:textId="77777777" w:rsidR="007A2F8F" w:rsidRDefault="007A2F8F" w:rsidP="00E51564"/>
    <w:p w14:paraId="3070CABB" w14:textId="77777777" w:rsidR="007A2F8F" w:rsidRDefault="007A2F8F" w:rsidP="00E51564"/>
    <w:p w14:paraId="721E3B07" w14:textId="77777777" w:rsidR="007A2F8F" w:rsidRDefault="007A2F8F" w:rsidP="00E51564"/>
    <w:p w14:paraId="0CCB74A1" w14:textId="77777777" w:rsidR="007A2F8F" w:rsidRDefault="007A2F8F" w:rsidP="00E51564"/>
    <w:p w14:paraId="47EF1B38" w14:textId="77777777" w:rsidR="007A2F8F" w:rsidRDefault="007A2F8F" w:rsidP="00E51564"/>
    <w:p w14:paraId="3E09C880" w14:textId="5AC1C81E" w:rsidR="007A2F8F" w:rsidRPr="00FB6E74" w:rsidRDefault="007A2F8F" w:rsidP="007A2F8F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commentRangeStart w:id="37"/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XY</w:t>
      </w:r>
      <w:r>
        <w:rPr>
          <w:rFonts w:hint="eastAsia"/>
          <w:sz w:val="21"/>
          <w:szCs w:val="21"/>
          <w:highlight w:val="yellow"/>
        </w:rPr>
        <w:t>1</w:t>
      </w:r>
      <w:r>
        <w:rPr>
          <w:sz w:val="21"/>
          <w:szCs w:val="21"/>
          <w:highlight w:val="yellow"/>
        </w:rPr>
        <w:t>2</w:t>
      </w:r>
      <w:ins w:id="38" w:author="Microsoft 帐户" w:date="2024-06-09T17:17:00Z">
        <w:r>
          <w:rPr>
            <w:sz w:val="21"/>
            <w:szCs w:val="21"/>
            <w:highlight w:val="yellow"/>
          </w:rPr>
          <w:t>cx</w:t>
        </w:r>
      </w:ins>
      <w:del w:id="39" w:author="Microsoft 帐户" w:date="2024-06-09T17:17:00Z">
        <w:r w:rsidDel="007A2F8F">
          <w:rPr>
            <w:sz w:val="21"/>
            <w:szCs w:val="21"/>
            <w:highlight w:val="yellow"/>
          </w:rPr>
          <w:delText>b</w:delText>
        </w:r>
        <w:r w:rsidDel="007A2F8F">
          <w:rPr>
            <w:rFonts w:hint="eastAsia"/>
            <w:sz w:val="21"/>
            <w:szCs w:val="21"/>
            <w:highlight w:val="yellow"/>
          </w:rPr>
          <w:delText>x</w:delText>
        </w:r>
      </w:del>
      <w:r w:rsidRPr="005C1199">
        <w:rPr>
          <w:rFonts w:hint="eastAsia"/>
          <w:sz w:val="21"/>
          <w:szCs w:val="21"/>
          <w:highlight w:val="yellow"/>
        </w:rPr>
        <w:t>}</w:t>
      </w:r>
      <w:commentRangeEnd w:id="37"/>
      <w:r>
        <w:rPr>
          <w:rStyle w:val="a8"/>
          <w:rFonts w:asciiTheme="minorHAnsi" w:eastAsiaTheme="minorEastAsia" w:hAnsiTheme="minorHAnsi" w:cstheme="minorBidi"/>
          <w:kern w:val="2"/>
        </w:rPr>
        <w:commentReference w:id="37"/>
      </w:r>
    </w:p>
    <w:p w14:paraId="185D9FA2" w14:textId="77777777" w:rsidR="007A2F8F" w:rsidRDefault="007A2F8F" w:rsidP="007A2F8F">
      <w:r>
        <w:rPr>
          <w:rFonts w:hint="eastAsia"/>
        </w:rPr>
        <w:t>周小雨：</w:t>
      </w:r>
      <w:r>
        <w:t>"</w:t>
      </w:r>
      <w:r>
        <w:rPr>
          <w:rFonts w:hint="eastAsia"/>
        </w:rPr>
        <w:t>嘻嘻，这不就搞定了嘛。大家赶快写吧。</w:t>
      </w:r>
      <w:r>
        <w:t>"</w:t>
      </w:r>
    </w:p>
    <w:p w14:paraId="6C3A9A21" w14:textId="23385773" w:rsidR="00E51564" w:rsidRDefault="00E51564" w:rsidP="00E51564"/>
    <w:p w14:paraId="437FA4DA" w14:textId="77777777" w:rsidR="007A2F8F" w:rsidRDefault="007A2F8F" w:rsidP="00E51564"/>
    <w:p w14:paraId="12E42361" w14:textId="77777777" w:rsidR="007A2F8F" w:rsidRDefault="007A2F8F" w:rsidP="00E51564"/>
    <w:p w14:paraId="552DEE18" w14:textId="77777777" w:rsidR="007A2F8F" w:rsidRDefault="007A2F8F" w:rsidP="00E51564"/>
    <w:p w14:paraId="36533989" w14:textId="0DFB1561" w:rsidR="007A2F8F" w:rsidRPr="00FB6E74" w:rsidRDefault="007A2F8F" w:rsidP="007A2F8F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commentRangeStart w:id="40"/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WH</w:t>
      </w:r>
      <w:r>
        <w:rPr>
          <w:rFonts w:hint="eastAsia"/>
          <w:sz w:val="21"/>
          <w:szCs w:val="21"/>
          <w:highlight w:val="yellow"/>
        </w:rPr>
        <w:t>1</w:t>
      </w:r>
      <w:ins w:id="41" w:author="Microsoft 帐户" w:date="2024-06-09T17:20:00Z">
        <w:r>
          <w:rPr>
            <w:sz w:val="21"/>
            <w:szCs w:val="21"/>
            <w:highlight w:val="yellow"/>
          </w:rPr>
          <w:t>3</w:t>
        </w:r>
      </w:ins>
      <w:del w:id="42" w:author="Microsoft 帐户" w:date="2024-06-09T17:20:00Z">
        <w:r w:rsidDel="007A2F8F">
          <w:rPr>
            <w:sz w:val="21"/>
            <w:szCs w:val="21"/>
            <w:highlight w:val="yellow"/>
          </w:rPr>
          <w:delText>2</w:delText>
        </w:r>
      </w:del>
      <w:r>
        <w:rPr>
          <w:sz w:val="21"/>
          <w:szCs w:val="21"/>
          <w:highlight w:val="yellow"/>
        </w:rPr>
        <w:t>zm</w:t>
      </w:r>
      <w:r w:rsidRPr="005C1199">
        <w:rPr>
          <w:rFonts w:hint="eastAsia"/>
          <w:sz w:val="21"/>
          <w:szCs w:val="21"/>
          <w:highlight w:val="yellow"/>
        </w:rPr>
        <w:t>}</w:t>
      </w:r>
      <w:commentRangeEnd w:id="40"/>
      <w:r>
        <w:rPr>
          <w:rStyle w:val="a8"/>
          <w:rFonts w:asciiTheme="minorHAnsi" w:eastAsiaTheme="minorEastAsia" w:hAnsiTheme="minorHAnsi" w:cstheme="minorBidi"/>
          <w:kern w:val="2"/>
        </w:rPr>
        <w:commentReference w:id="40"/>
      </w:r>
    </w:p>
    <w:p w14:paraId="31D2FB30" w14:textId="77777777" w:rsidR="007A2F8F" w:rsidRDefault="007A2F8F" w:rsidP="007A2F8F">
      <w:r>
        <w:lastRenderedPageBreak/>
        <w:t>"</w:t>
      </w:r>
      <w:r>
        <w:t>不知怎</w:t>
      </w:r>
      <w:r>
        <w:rPr>
          <w:rFonts w:hint="eastAsia"/>
        </w:rPr>
        <w:t>么</w:t>
      </w:r>
      <w:r>
        <w:t>的，</w:t>
      </w:r>
      <w:r>
        <w:rPr>
          <w:rFonts w:hint="eastAsia"/>
        </w:rPr>
        <w:t>我的</w:t>
      </w:r>
      <w:r>
        <w:t>心底蓦然</w:t>
      </w:r>
      <w:r>
        <w:rPr>
          <w:rFonts w:hint="eastAsia"/>
        </w:rPr>
        <w:t>生出</w:t>
      </w:r>
      <w:r>
        <w:t>一丝</w:t>
      </w:r>
      <w:r>
        <w:rPr>
          <w:rFonts w:hint="eastAsia"/>
        </w:rPr>
        <w:t>不安。</w:t>
      </w:r>
      <w:r>
        <w:t>好像直觉在催促着</w:t>
      </w:r>
      <w:r>
        <w:rPr>
          <w:rFonts w:hint="eastAsia"/>
        </w:rPr>
        <w:t>我</w:t>
      </w:r>
      <w:r>
        <w:t>，</w:t>
      </w:r>
      <w:r>
        <w:rPr>
          <w:rFonts w:hint="eastAsia"/>
        </w:rPr>
        <w:t>告诉我</w:t>
      </w:r>
      <w:r>
        <w:t>周围的一切很快</w:t>
      </w:r>
      <w:r>
        <w:rPr>
          <w:rFonts w:hint="eastAsia"/>
        </w:rPr>
        <w:t>就</w:t>
      </w:r>
      <w:r>
        <w:t>要消失</w:t>
      </w:r>
      <w:r>
        <w:rPr>
          <w:rFonts w:hint="eastAsia"/>
        </w:rPr>
        <w:t>……</w:t>
      </w:r>
      <w:r>
        <w:t>"</w:t>
      </w:r>
    </w:p>
    <w:p w14:paraId="5F4D5F70" w14:textId="77777777" w:rsidR="007A2F8F" w:rsidRDefault="007A2F8F" w:rsidP="00E51564"/>
    <w:p w14:paraId="510CBAE6" w14:textId="77777777" w:rsidR="007A2F8F" w:rsidRDefault="007A2F8F" w:rsidP="00E51564"/>
    <w:p w14:paraId="706AE6B0" w14:textId="77777777" w:rsidR="007A2F8F" w:rsidRDefault="007A2F8F" w:rsidP="00E51564"/>
    <w:p w14:paraId="41AD077D" w14:textId="77777777" w:rsidR="000E479E" w:rsidRDefault="000E479E" w:rsidP="000E479E">
      <w:r>
        <w:rPr>
          <w:rFonts w:hint="eastAsia"/>
        </w:rPr>
        <w:t>#</w:t>
      </w:r>
      <w:r>
        <w:rPr>
          <w:rFonts w:hint="eastAsia"/>
        </w:rPr>
        <w:t>黑屏</w:t>
      </w:r>
    </w:p>
    <w:p w14:paraId="2605111E" w14:textId="77777777" w:rsidR="000E479E" w:rsidRDefault="000E479E" w:rsidP="000E479E"/>
    <w:p w14:paraId="2B6E630C" w14:textId="77777777" w:rsidR="000E479E" w:rsidRPr="000B1CD7" w:rsidRDefault="000E479E" w:rsidP="000E479E">
      <w:pPr>
        <w:rPr>
          <w:highlight w:val="cyan"/>
        </w:rPr>
      </w:pPr>
      <w:commentRangeStart w:id="43"/>
      <w:r>
        <w:rPr>
          <w:highlight w:val="cyan"/>
        </w:rPr>
        <w:t>#</w:t>
      </w:r>
      <w:r>
        <w:rPr>
          <w:rFonts w:hint="eastAsia"/>
          <w:highlight w:val="cyan"/>
        </w:rPr>
        <w:t>{</w:t>
      </w:r>
      <w:r>
        <w:rPr>
          <w:rFonts w:hint="eastAsia"/>
          <w:highlight w:val="cyan"/>
        </w:rPr>
        <w:t>播放</w:t>
      </w:r>
      <w:proofErr w:type="spellStart"/>
      <w:r>
        <w:rPr>
          <w:highlight w:val="cyan"/>
        </w:rPr>
        <w:t>bgm</w:t>
      </w:r>
      <w:proofErr w:type="spellEnd"/>
      <w:r>
        <w:rPr>
          <w:highlight w:val="cyan"/>
        </w:rPr>
        <w:t xml:space="preserve"> </w:t>
      </w:r>
      <w:proofErr w:type="spellStart"/>
      <w:r>
        <w:rPr>
          <w:rFonts w:hint="eastAsia"/>
          <w:highlight w:val="cyan"/>
        </w:rPr>
        <w:t>bokun</w:t>
      </w:r>
      <w:r>
        <w:rPr>
          <w:highlight w:val="cyan"/>
        </w:rPr>
        <w:t>osekai</w:t>
      </w:r>
      <w:proofErr w:type="spellEnd"/>
      <w:r>
        <w:rPr>
          <w:rFonts w:hint="eastAsia"/>
          <w:highlight w:val="cyan"/>
        </w:rPr>
        <w:t>}</w:t>
      </w:r>
      <w:commentRangeEnd w:id="43"/>
      <w:r w:rsidR="00800159">
        <w:rPr>
          <w:rStyle w:val="a8"/>
        </w:rPr>
        <w:commentReference w:id="43"/>
      </w:r>
    </w:p>
    <w:p w14:paraId="44DA9136" w14:textId="77777777" w:rsidR="000E479E" w:rsidRPr="00A02C2D" w:rsidRDefault="000E479E" w:rsidP="000E479E">
      <w:r w:rsidRPr="005C1199">
        <w:rPr>
          <w:szCs w:val="21"/>
        </w:rPr>
        <w:t>#</w:t>
      </w:r>
      <w:r w:rsidRPr="00B26A3A">
        <w:rPr>
          <w:rFonts w:hint="eastAsia"/>
          <w:color w:val="FF0000"/>
        </w:rPr>
        <w:t>结局</w:t>
      </w:r>
      <w:proofErr w:type="gramStart"/>
      <w:r w:rsidRPr="00B26A3A">
        <w:rPr>
          <w:rFonts w:hint="eastAsia"/>
          <w:color w:val="FF0000"/>
        </w:rPr>
        <w:t>一</w:t>
      </w:r>
      <w:proofErr w:type="gramEnd"/>
      <w:r w:rsidRPr="00B26A3A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好感度</w:t>
      </w:r>
      <w:r w:rsidRPr="00E62933">
        <w:rPr>
          <w:rFonts w:hint="eastAsia"/>
          <w:color w:val="FF0000"/>
        </w:rPr>
        <w:t>XXX</w:t>
      </w:r>
      <w:r w:rsidRPr="00E62933">
        <w:rPr>
          <w:rFonts w:hint="eastAsia"/>
          <w:color w:val="FF0000"/>
        </w:rPr>
        <w:t>分以下结局</w:t>
      </w:r>
    </w:p>
    <w:p w14:paraId="100193E5" w14:textId="77777777" w:rsidR="000E479E" w:rsidRPr="00FB6E74" w:rsidRDefault="000E479E" w:rsidP="000E479E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</w:rPr>
      </w:pPr>
      <w:r w:rsidRPr="005C1199">
        <w:rPr>
          <w:sz w:val="21"/>
          <w:szCs w:val="21"/>
        </w:rPr>
        <w:t>#</w:t>
      </w:r>
      <w:r w:rsidRPr="005C1199">
        <w:rPr>
          <w:rFonts w:hint="eastAsia"/>
          <w:sz w:val="21"/>
          <w:szCs w:val="21"/>
          <w:highlight w:val="yellow"/>
        </w:rPr>
        <w:t>{</w:t>
      </w:r>
      <w:proofErr w:type="gramStart"/>
      <w:r w:rsidRPr="005C1199">
        <w:rPr>
          <w:rFonts w:hint="eastAsia"/>
          <w:sz w:val="21"/>
          <w:szCs w:val="21"/>
          <w:highlight w:val="yellow"/>
        </w:rPr>
        <w:t>显示立绘</w:t>
      </w:r>
      <w:proofErr w:type="gramEnd"/>
      <w:r>
        <w:rPr>
          <w:sz w:val="21"/>
          <w:szCs w:val="21"/>
          <w:highlight w:val="yellow"/>
        </w:rPr>
        <w:t>WH23</w:t>
      </w:r>
      <w:r>
        <w:rPr>
          <w:rFonts w:hint="eastAsia"/>
          <w:sz w:val="21"/>
          <w:szCs w:val="21"/>
          <w:highlight w:val="yellow"/>
        </w:rPr>
        <w:t>gx</w:t>
      </w:r>
      <w:r w:rsidRPr="005C1199">
        <w:rPr>
          <w:rFonts w:hint="eastAsia"/>
          <w:sz w:val="21"/>
          <w:szCs w:val="21"/>
          <w:highlight w:val="yellow"/>
        </w:rPr>
        <w:t>}</w:t>
      </w:r>
    </w:p>
    <w:p w14:paraId="2793726A" w14:textId="77777777" w:rsidR="000E479E" w:rsidRDefault="000E479E" w:rsidP="000E479E">
      <w:r>
        <w:t>"</w:t>
      </w:r>
      <w:r>
        <w:rPr>
          <w:rFonts w:hint="eastAsia"/>
        </w:rPr>
        <w:t>虽然过去无法改变，但通过重启青春的经历，我弥补了很多青春岁月中留下的遗憾。</w:t>
      </w:r>
      <w:r>
        <w:t>"</w:t>
      </w:r>
    </w:p>
    <w:p w14:paraId="2887D63E" w14:textId="22F265B5" w:rsidR="00800159" w:rsidRPr="00800159" w:rsidRDefault="00800159" w:rsidP="00800159">
      <w:pPr>
        <w:rPr>
          <w:ins w:id="44" w:author="Microsoft 帐户" w:date="2024-06-09T17:31:00Z"/>
        </w:rPr>
      </w:pPr>
      <w:commentRangeStart w:id="45"/>
      <w:ins w:id="46" w:author="Microsoft 帐户" w:date="2024-06-09T17:31:00Z">
        <w:r>
          <w:t>"</w:t>
        </w:r>
        <w:r>
          <w:rPr>
            <w:rFonts w:hint="eastAsia"/>
          </w:rPr>
          <w:t>但是我依然没有勇气坦白自己对智子的情感。</w:t>
        </w:r>
        <w:r>
          <w:t>"</w:t>
        </w:r>
      </w:ins>
    </w:p>
    <w:p w14:paraId="09FA4C96" w14:textId="2C781818" w:rsidR="00800159" w:rsidRDefault="00800159" w:rsidP="00800159">
      <w:pPr>
        <w:rPr>
          <w:lang w:eastAsia="ja-JP"/>
        </w:rPr>
      </w:pPr>
      <w:r>
        <w:t>"</w:t>
      </w:r>
      <w:ins w:id="47" w:author="Microsoft 帐户" w:date="2024-06-09T17:30:00Z">
        <w:r>
          <w:t>或许有一天，我会</w:t>
        </w:r>
      </w:ins>
      <w:ins w:id="48" w:author="Microsoft 帐户" w:date="2024-06-09T17:31:00Z">
        <w:r>
          <w:t>成长为一个勇敢的男子汉，</w:t>
        </w:r>
      </w:ins>
      <w:ins w:id="49" w:author="Microsoft 帐户" w:date="2024-06-09T17:32:00Z">
        <w:r>
          <w:t>期待那时候能够再次与智子重逢</w:t>
        </w:r>
        <w:r>
          <w:t>……</w:t>
        </w:r>
      </w:ins>
      <w:del w:id="50" w:author="Microsoft 帐户" w:date="2024-06-09T17:32:00Z">
        <w:r w:rsidDel="00800159">
          <w:rPr>
            <w:rFonts w:hint="eastAsia"/>
          </w:rPr>
          <w:delText>。</w:delText>
        </w:r>
      </w:del>
      <w:r>
        <w:rPr>
          <w:lang w:eastAsia="ja-JP"/>
        </w:rPr>
        <w:t>"</w:t>
      </w:r>
      <w:commentRangeEnd w:id="45"/>
      <w:r>
        <w:rPr>
          <w:rStyle w:val="a8"/>
        </w:rPr>
        <w:commentReference w:id="45"/>
      </w:r>
    </w:p>
    <w:p w14:paraId="5E990527" w14:textId="77777777" w:rsidR="000E479E" w:rsidDel="00800159" w:rsidRDefault="000E479E" w:rsidP="000E479E">
      <w:pPr>
        <w:rPr>
          <w:del w:id="51" w:author="Microsoft 帐户" w:date="2024-06-09T17:32:00Z"/>
          <w:lang w:eastAsia="ja-JP"/>
        </w:rPr>
      </w:pPr>
    </w:p>
    <w:p w14:paraId="36580603" w14:textId="77777777" w:rsidR="00800159" w:rsidRPr="00800159" w:rsidRDefault="00800159" w:rsidP="000E479E">
      <w:pPr>
        <w:rPr>
          <w:lang w:eastAsia="ja-JP"/>
        </w:rPr>
      </w:pPr>
    </w:p>
    <w:p w14:paraId="69EB7BD3" w14:textId="77777777" w:rsidR="00800159" w:rsidRDefault="00800159" w:rsidP="000E479E">
      <w:pPr>
        <w:rPr>
          <w:ins w:id="52" w:author="Microsoft 帐户" w:date="2024-06-09T17:34:00Z"/>
          <w:lang w:eastAsia="ja-JP"/>
        </w:rPr>
      </w:pPr>
    </w:p>
    <w:p w14:paraId="3426A36F" w14:textId="77777777" w:rsidR="00800159" w:rsidRDefault="00800159" w:rsidP="000E479E">
      <w:pPr>
        <w:rPr>
          <w:ins w:id="53" w:author="Microsoft 帐户" w:date="2024-06-09T17:34:00Z"/>
          <w:lang w:eastAsia="ja-JP"/>
        </w:rPr>
      </w:pPr>
    </w:p>
    <w:p w14:paraId="495897F7" w14:textId="77777777" w:rsidR="00800159" w:rsidRDefault="00800159" w:rsidP="000E479E">
      <w:pPr>
        <w:rPr>
          <w:ins w:id="54" w:author="Microsoft 帐户" w:date="2024-06-09T17:34:00Z"/>
          <w:lang w:eastAsia="ja-JP"/>
        </w:rPr>
      </w:pPr>
    </w:p>
    <w:p w14:paraId="66CAB2DF" w14:textId="77777777" w:rsidR="00800159" w:rsidRDefault="00800159" w:rsidP="000E479E">
      <w:pPr>
        <w:rPr>
          <w:ins w:id="55" w:author="Microsoft 帐户" w:date="2024-06-09T17:34:00Z"/>
          <w:lang w:eastAsia="ja-JP"/>
        </w:rPr>
      </w:pPr>
    </w:p>
    <w:p w14:paraId="093D148B" w14:textId="77777777" w:rsidR="00800159" w:rsidRDefault="00800159" w:rsidP="000E479E">
      <w:pPr>
        <w:rPr>
          <w:ins w:id="56" w:author="Microsoft 帐户" w:date="2024-06-09T17:34:00Z"/>
          <w:lang w:eastAsia="ja-JP"/>
        </w:rPr>
      </w:pPr>
    </w:p>
    <w:p w14:paraId="7113E9B1" w14:textId="77777777" w:rsidR="00800159" w:rsidRPr="00FB6E74" w:rsidRDefault="00800159" w:rsidP="00800159">
      <w:pPr>
        <w:pStyle w:val="paragraph"/>
        <w:spacing w:before="0" w:beforeAutospacing="0" w:after="0" w:afterAutospacing="0" w:line="309" w:lineRule="auto"/>
        <w:jc w:val="both"/>
        <w:rPr>
          <w:color w:val="000000"/>
          <w:sz w:val="18"/>
          <w:szCs w:val="18"/>
          <w:lang w:eastAsia="ja-JP"/>
        </w:rPr>
      </w:pPr>
      <w:r w:rsidRPr="005C1199">
        <w:rPr>
          <w:sz w:val="21"/>
          <w:szCs w:val="21"/>
          <w:lang w:eastAsia="ja-JP"/>
        </w:rPr>
        <w:t>#</w:t>
      </w:r>
      <w:r w:rsidRPr="005C1199">
        <w:rPr>
          <w:rFonts w:hint="eastAsia"/>
          <w:sz w:val="21"/>
          <w:szCs w:val="21"/>
          <w:highlight w:val="yellow"/>
          <w:lang w:eastAsia="ja-JP"/>
        </w:rPr>
        <w:t>{显示立绘</w:t>
      </w:r>
      <w:r>
        <w:rPr>
          <w:rFonts w:hint="eastAsia"/>
          <w:sz w:val="21"/>
          <w:szCs w:val="21"/>
          <w:highlight w:val="yellow"/>
          <w:lang w:eastAsia="ja-JP"/>
        </w:rPr>
        <w:t>Z</w:t>
      </w:r>
      <w:r>
        <w:rPr>
          <w:sz w:val="21"/>
          <w:szCs w:val="21"/>
          <w:highlight w:val="yellow"/>
          <w:lang w:eastAsia="ja-JP"/>
        </w:rPr>
        <w:t>Z21xf</w:t>
      </w:r>
      <w:r w:rsidRPr="005C1199">
        <w:rPr>
          <w:rFonts w:hint="eastAsia"/>
          <w:sz w:val="21"/>
          <w:szCs w:val="21"/>
          <w:highlight w:val="yellow"/>
          <w:lang w:eastAsia="ja-JP"/>
        </w:rPr>
        <w:t>}</w:t>
      </w:r>
    </w:p>
    <w:p w14:paraId="23F92EA7" w14:textId="77777777" w:rsidR="00800159" w:rsidRPr="00AC26E3" w:rsidRDefault="00800159" w:rsidP="00800159">
      <w:r>
        <w:rPr>
          <w:rFonts w:hint="eastAsia"/>
          <w:lang w:eastAsia="ja-JP"/>
        </w:rPr>
        <w:t>智子：</w:t>
      </w:r>
      <w:r>
        <w:rPr>
          <w:lang w:eastAsia="ja-JP"/>
        </w:rPr>
        <w:t>"</w:t>
      </w:r>
      <w:r>
        <w:rPr>
          <w:rFonts w:eastAsia="MS Mincho" w:hint="eastAsia"/>
          <w:lang w:eastAsia="ja-JP"/>
        </w:rPr>
        <w:t>ただいま</w:t>
      </w:r>
      <w:r>
        <w:rPr>
          <w:rFonts w:hint="eastAsia"/>
          <w:lang w:eastAsia="ja-JP"/>
        </w:rPr>
        <w:t>。</w:t>
      </w:r>
      <w:r>
        <w:rPr>
          <w:rFonts w:hint="eastAsia"/>
        </w:rPr>
        <w:t>（我回来了。）</w:t>
      </w:r>
      <w:r>
        <w:t>"</w:t>
      </w:r>
    </w:p>
    <w:p w14:paraId="297F802E" w14:textId="77777777" w:rsidR="00800159" w:rsidRDefault="00800159" w:rsidP="00800159">
      <w:r>
        <w:t>"</w:t>
      </w:r>
      <w:r>
        <w:rPr>
          <w:rFonts w:hint="eastAsia"/>
        </w:rPr>
        <w:t>智子一脸微笑地走了进来，包上挂着当年的那个中国结……</w:t>
      </w:r>
      <w:r>
        <w:t>"</w:t>
      </w:r>
    </w:p>
    <w:p w14:paraId="1B653171" w14:textId="77777777" w:rsidR="00800159" w:rsidRDefault="00800159" w:rsidP="00800159">
      <w:commentRangeStart w:id="57"/>
      <w:r>
        <w:t>"</w:t>
      </w:r>
      <w:r>
        <w:t>是的，一年前智子回国的时候，接受了我的告白。</w:t>
      </w:r>
      <w:r>
        <w:t>"</w:t>
      </w:r>
    </w:p>
    <w:p w14:paraId="14266F88" w14:textId="77777777" w:rsidR="00800159" w:rsidRDefault="00800159" w:rsidP="00800159">
      <w:r>
        <w:t>"</w:t>
      </w:r>
      <w:r>
        <w:t>在经历了一年的交往以后，我们得到了大家的祝福，走入了婚姻的殿堂。</w:t>
      </w:r>
      <w:r>
        <w:rPr>
          <w:rFonts w:hint="eastAsia"/>
        </w:rPr>
        <w:t>这里是我和智子的新家。</w:t>
      </w:r>
      <w:r>
        <w:t>"</w:t>
      </w:r>
    </w:p>
    <w:p w14:paraId="21915FB8" w14:textId="77777777" w:rsidR="00800159" w:rsidRDefault="00800159" w:rsidP="00800159">
      <w:r>
        <w:t>"</w:t>
      </w:r>
      <w:r>
        <w:t>这次的时光穿越让我想起了当年的那个胆小而不敢向前看的自己，也让我再次体会到了</w:t>
      </w:r>
      <w:r>
        <w:rPr>
          <w:rFonts w:hint="eastAsia"/>
        </w:rPr>
        <w:t>要想成功必须变得勇敢、坦率和真诚。</w:t>
      </w:r>
      <w:r>
        <w:t>"</w:t>
      </w:r>
    </w:p>
    <w:p w14:paraId="6111C8DE" w14:textId="77777777" w:rsidR="00800159" w:rsidRDefault="00800159" w:rsidP="00800159">
      <w:r>
        <w:t>"</w:t>
      </w:r>
      <w:r>
        <w:rPr>
          <w:rFonts w:hint="eastAsia"/>
        </w:rPr>
        <w:t>给周围的人带去幸福的人，最终也能找到属于自己的幸福……</w:t>
      </w:r>
      <w:r>
        <w:t>"</w:t>
      </w:r>
      <w:commentRangeEnd w:id="57"/>
      <w:r>
        <w:rPr>
          <w:rStyle w:val="a8"/>
        </w:rPr>
        <w:commentReference w:id="57"/>
      </w:r>
    </w:p>
    <w:p w14:paraId="0749D1D2" w14:textId="77777777" w:rsidR="00800159" w:rsidRPr="00800159" w:rsidRDefault="00800159" w:rsidP="000E479E">
      <w:pPr>
        <w:rPr>
          <w:ins w:id="58" w:author="Microsoft 帐户" w:date="2024-06-09T17:34:00Z"/>
        </w:rPr>
      </w:pPr>
    </w:p>
    <w:p w14:paraId="3603170B" w14:textId="77777777" w:rsidR="00800159" w:rsidRDefault="00800159" w:rsidP="000E479E">
      <w:pPr>
        <w:rPr>
          <w:ins w:id="59" w:author="Microsoft 帐户" w:date="2024-06-09T17:34:00Z"/>
        </w:rPr>
      </w:pPr>
    </w:p>
    <w:p w14:paraId="2F97CBDA" w14:textId="77777777" w:rsidR="00800159" w:rsidRDefault="00800159" w:rsidP="000E479E"/>
    <w:p w14:paraId="2F678F4C" w14:textId="77777777" w:rsidR="000E479E" w:rsidRDefault="000E479E" w:rsidP="000E479E">
      <w:r>
        <w:rPr>
          <w:rFonts w:hint="eastAsia"/>
        </w:rPr>
        <w:t>#</w:t>
      </w:r>
      <w:r>
        <w:rPr>
          <w:rFonts w:hint="eastAsia"/>
        </w:rPr>
        <w:t>片尾字幕</w:t>
      </w:r>
    </w:p>
    <w:p w14:paraId="0655388F" w14:textId="77777777" w:rsidR="000E479E" w:rsidRPr="000B1CD7" w:rsidRDefault="000E479E" w:rsidP="000E479E">
      <w:pPr>
        <w:rPr>
          <w:highlight w:val="cyan"/>
        </w:rPr>
      </w:pPr>
      <w:r>
        <w:rPr>
          <w:highlight w:val="cyan"/>
        </w:rPr>
        <w:t>#</w:t>
      </w:r>
      <w:r>
        <w:rPr>
          <w:rFonts w:hint="eastAsia"/>
          <w:highlight w:val="cyan"/>
        </w:rPr>
        <w:t>{</w:t>
      </w:r>
      <w:r>
        <w:rPr>
          <w:rFonts w:hint="eastAsia"/>
          <w:highlight w:val="cyan"/>
        </w:rPr>
        <w:t>播放</w:t>
      </w:r>
      <w:proofErr w:type="spellStart"/>
      <w:r>
        <w:rPr>
          <w:highlight w:val="cyan"/>
        </w:rPr>
        <w:t>bgm</w:t>
      </w:r>
      <w:proofErr w:type="spellEnd"/>
      <w:r>
        <w:rPr>
          <w:highlight w:val="cyan"/>
        </w:rPr>
        <w:t xml:space="preserve"> </w:t>
      </w:r>
      <w:proofErr w:type="spellStart"/>
      <w:r>
        <w:rPr>
          <w:rFonts w:hint="eastAsia"/>
          <w:highlight w:val="cyan"/>
        </w:rPr>
        <w:t>bokun</w:t>
      </w:r>
      <w:r>
        <w:rPr>
          <w:highlight w:val="cyan"/>
        </w:rPr>
        <w:t>osekai</w:t>
      </w:r>
      <w:proofErr w:type="spellEnd"/>
      <w:r>
        <w:rPr>
          <w:rFonts w:hint="eastAsia"/>
          <w:highlight w:val="cyan"/>
        </w:rPr>
        <w:t>}</w:t>
      </w:r>
    </w:p>
    <w:p w14:paraId="5020E5AC" w14:textId="64EF6AD3" w:rsidR="007A2F8F" w:rsidRPr="007A2F8F" w:rsidRDefault="007A2F8F" w:rsidP="00E51564"/>
    <w:sectPr w:rsidR="007A2F8F" w:rsidRPr="007A2F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Microsoft 帐户" w:date="2024-06-09T16:35:00Z" w:initials="M帐">
    <w:p w14:paraId="3850A592" w14:textId="77777777" w:rsidR="001425D8" w:rsidRDefault="001425D8">
      <w:pPr>
        <w:pStyle w:val="a9"/>
      </w:pPr>
      <w:r>
        <w:rPr>
          <w:rStyle w:val="a8"/>
        </w:rPr>
        <w:annotationRef/>
      </w:r>
      <w:r>
        <w:t>这里的声音有重音，是不是音频播放了两遍？</w:t>
      </w:r>
    </w:p>
  </w:comment>
  <w:comment w:id="1" w:author="Microsoft 帐户" w:date="2024-06-09T16:37:00Z" w:initials="M帐">
    <w:p w14:paraId="08ECA224" w14:textId="77777777" w:rsidR="001425D8" w:rsidRDefault="001425D8">
      <w:pPr>
        <w:pStyle w:val="a9"/>
      </w:pPr>
      <w:r>
        <w:rPr>
          <w:rStyle w:val="a8"/>
        </w:rPr>
        <w:annotationRef/>
      </w:r>
      <w:r>
        <w:t>这句话的音频没有</w:t>
      </w:r>
    </w:p>
  </w:comment>
  <w:comment w:id="2" w:author="Microsoft 帐户" w:date="2024-06-09T16:40:00Z" w:initials="M帐">
    <w:p w14:paraId="7914F938" w14:textId="77777777" w:rsidR="001425D8" w:rsidRDefault="001425D8">
      <w:pPr>
        <w:pStyle w:val="a9"/>
      </w:pPr>
      <w:r>
        <w:rPr>
          <w:rStyle w:val="a8"/>
        </w:rPr>
        <w:annotationRef/>
      </w:r>
      <w:r>
        <w:t>第一章</w:t>
      </w:r>
      <w:r>
        <w:rPr>
          <w:rFonts w:hint="eastAsia"/>
        </w:rPr>
        <w:t>-</w:t>
      </w:r>
      <w:r>
        <w:rPr>
          <w:rFonts w:hint="eastAsia"/>
        </w:rPr>
        <w:t>第五章所有的章节图片开始之前都做一个渐暗渐亮（例如图片结束的时候的转场），</w:t>
      </w:r>
    </w:p>
  </w:comment>
  <w:comment w:id="3" w:author="Microsoft 帐户" w:date="2024-06-09T16:45:00Z" w:initials="M帐">
    <w:p w14:paraId="34A9D7C0" w14:textId="77777777" w:rsidR="008D530A" w:rsidRDefault="008D530A">
      <w:pPr>
        <w:pStyle w:val="a9"/>
      </w:pPr>
      <w:r>
        <w:rPr>
          <w:rStyle w:val="a8"/>
        </w:rPr>
        <w:annotationRef/>
      </w:r>
      <w:r>
        <w:t>这里显示的黑板有点奇怪，应该是上面图片，实际显示效果如下。下方的墙没了，是否做了放大？</w:t>
      </w:r>
    </w:p>
  </w:comment>
  <w:comment w:id="4" w:author="Microsoft 帐户" w:date="2024-06-09T16:49:00Z" w:initials="M帐">
    <w:p w14:paraId="72C6A4B5" w14:textId="77777777" w:rsidR="008D530A" w:rsidRDefault="008D530A">
      <w:pPr>
        <w:pStyle w:val="a9"/>
      </w:pPr>
      <w:r>
        <w:rPr>
          <w:rStyle w:val="a8"/>
        </w:rPr>
        <w:annotationRef/>
      </w:r>
      <w:r>
        <w:t>在这段的时候又出现了画面变形的问题</w:t>
      </w:r>
    </w:p>
  </w:comment>
  <w:comment w:id="6" w:author="Microsoft 帐户" w:date="2024-06-09T16:51:00Z" w:initials="M帐">
    <w:p w14:paraId="49A9AA4A" w14:textId="77777777" w:rsidR="008D530A" w:rsidRDefault="008D530A">
      <w:pPr>
        <w:pStyle w:val="a9"/>
      </w:pPr>
      <w:r>
        <w:rPr>
          <w:rStyle w:val="a8"/>
        </w:rPr>
        <w:annotationRef/>
      </w:r>
      <w:r>
        <w:t>这段也是一样的问题，黑板下方墙消失了</w:t>
      </w:r>
    </w:p>
  </w:comment>
  <w:comment w:id="7" w:author="Microsoft 帐户" w:date="2024-06-09T16:53:00Z" w:initials="M帐">
    <w:p w14:paraId="0CF6C083" w14:textId="77777777" w:rsidR="008D530A" w:rsidRDefault="008D530A">
      <w:pPr>
        <w:pStyle w:val="a9"/>
      </w:pPr>
      <w:r>
        <w:rPr>
          <w:rStyle w:val="a8"/>
        </w:rPr>
        <w:annotationRef/>
      </w:r>
      <w:r>
        <w:t>第五课单词朗读部分一样出现了双重声音，第三课的单词部分没有这个问题，可以检查一下程序上有什么区别</w:t>
      </w:r>
    </w:p>
  </w:comment>
  <w:comment w:id="13" w:author="Microsoft 帐户" w:date="2024-06-09T17:02:00Z" w:initials="M帐">
    <w:p w14:paraId="71441D15" w14:textId="77777777" w:rsidR="008D530A" w:rsidRDefault="008D530A">
      <w:pPr>
        <w:pStyle w:val="a9"/>
      </w:pPr>
      <w:r>
        <w:rPr>
          <w:rStyle w:val="a8"/>
        </w:rPr>
        <w:annotationRef/>
      </w:r>
      <w:r>
        <w:t>店主的部分加上新增的立绘，原本人物的显示位置做合理的调整。</w:t>
      </w:r>
    </w:p>
  </w:comment>
  <w:comment w:id="23" w:author="Microsoft 帐户" w:date="2024-06-09T17:08:00Z" w:initials="M帐">
    <w:p w14:paraId="5D1C9102" w14:textId="77777777" w:rsidR="00CB0A37" w:rsidRDefault="00CB0A37" w:rsidP="00CB0A37">
      <w:pPr>
        <w:pStyle w:val="a9"/>
      </w:pPr>
      <w:r>
        <w:rPr>
          <w:rStyle w:val="a8"/>
        </w:rPr>
        <w:annotationRef/>
      </w:r>
      <w:r>
        <w:rPr>
          <w:rStyle w:val="a8"/>
        </w:rPr>
        <w:annotationRef/>
      </w:r>
      <w:r>
        <w:t>这一段之前之后的对话可以左边固定显示店主，右边显示两个人物的交替，中间有中国结</w:t>
      </w:r>
    </w:p>
    <w:p w14:paraId="2BF3E699" w14:textId="77777777" w:rsidR="00CB0A37" w:rsidRPr="00CB0A37" w:rsidRDefault="00CB0A37">
      <w:pPr>
        <w:pStyle w:val="a9"/>
      </w:pPr>
    </w:p>
  </w:comment>
  <w:comment w:id="28" w:author="Microsoft 帐户" w:date="2024-06-09T17:13:00Z" w:initials="M帐">
    <w:p w14:paraId="66679939" w14:textId="6ECEC620" w:rsidR="007A2F8F" w:rsidRPr="007A2F8F" w:rsidRDefault="007A2F8F">
      <w:pPr>
        <w:pStyle w:val="a9"/>
        <w:rPr>
          <w:rFonts w:eastAsia="MS Mincho"/>
        </w:rPr>
      </w:pPr>
      <w:r>
        <w:rPr>
          <w:rStyle w:val="a8"/>
        </w:rPr>
        <w:annotationRef/>
      </w:r>
      <w:r>
        <w:rPr>
          <w:rFonts w:eastAsia="MS Mincho"/>
          <w:lang w:eastAsia="ja-JP"/>
        </w:rPr>
        <w:t>替换立绘</w:t>
      </w:r>
    </w:p>
  </w:comment>
  <w:comment w:id="36" w:author="Microsoft 帐户" w:date="2024-06-09T17:16:00Z" w:initials="M帐">
    <w:p w14:paraId="00BB9532" w14:textId="001B3FF2" w:rsidR="007A2F8F" w:rsidRDefault="007A2F8F">
      <w:pPr>
        <w:pStyle w:val="a9"/>
      </w:pPr>
      <w:r>
        <w:rPr>
          <w:rStyle w:val="a8"/>
        </w:rPr>
        <w:annotationRef/>
      </w:r>
      <w:r>
        <w:t>这个地方做一个渐暗渐明的切换</w:t>
      </w:r>
    </w:p>
  </w:comment>
  <w:comment w:id="37" w:author="Microsoft 帐户" w:date="2024-06-09T17:18:00Z" w:initials="M帐">
    <w:p w14:paraId="5726FE90" w14:textId="37AD324F" w:rsidR="007A2F8F" w:rsidRDefault="007A2F8F">
      <w:pPr>
        <w:pStyle w:val="a9"/>
      </w:pPr>
      <w:r>
        <w:rPr>
          <w:rStyle w:val="a8"/>
        </w:rPr>
        <w:annotationRef/>
      </w:r>
      <w:r>
        <w:rPr>
          <w:rFonts w:hint="eastAsia"/>
        </w:rPr>
        <w:t>替换立绘</w:t>
      </w:r>
    </w:p>
  </w:comment>
  <w:comment w:id="40" w:author="Microsoft 帐户" w:date="2024-06-09T17:20:00Z" w:initials="M帐">
    <w:p w14:paraId="746FE26E" w14:textId="233324D3" w:rsidR="007A2F8F" w:rsidRPr="007A2F8F" w:rsidRDefault="007A2F8F">
      <w:pPr>
        <w:pStyle w:val="a9"/>
        <w:rPr>
          <w:rFonts w:eastAsia="MS Mincho"/>
          <w:lang w:eastAsia="ja-JP"/>
        </w:rPr>
      </w:pPr>
      <w:r>
        <w:rPr>
          <w:rStyle w:val="a8"/>
        </w:rPr>
        <w:annotationRef/>
      </w:r>
      <w:r>
        <w:t>替换立绘</w:t>
      </w:r>
    </w:p>
  </w:comment>
  <w:comment w:id="43" w:author="Microsoft 帐户" w:date="2024-06-09T17:29:00Z" w:initials="M帐">
    <w:p w14:paraId="4A173AF8" w14:textId="3D4FCDAC" w:rsidR="00800159" w:rsidRDefault="00800159">
      <w:pPr>
        <w:pStyle w:val="a9"/>
      </w:pPr>
      <w:r>
        <w:rPr>
          <w:rStyle w:val="a8"/>
        </w:rPr>
        <w:annotationRef/>
      </w:r>
      <w:r>
        <w:t>停止播放音乐</w:t>
      </w:r>
    </w:p>
  </w:comment>
  <w:comment w:id="45" w:author="Microsoft 帐户" w:date="2024-06-09T17:32:00Z" w:initials="M帐">
    <w:p w14:paraId="16412457" w14:textId="24F2481B" w:rsidR="00800159" w:rsidRDefault="00800159">
      <w:pPr>
        <w:pStyle w:val="a9"/>
      </w:pPr>
      <w:r>
        <w:rPr>
          <w:rStyle w:val="a8"/>
        </w:rPr>
        <w:annotationRef/>
      </w:r>
      <w:r>
        <w:t>增加两段文字</w:t>
      </w:r>
    </w:p>
  </w:comment>
  <w:comment w:id="57" w:author="Microsoft 帐户" w:date="2024-06-09T17:34:00Z" w:initials="M帐">
    <w:p w14:paraId="0253E13E" w14:textId="64660CD9" w:rsidR="00800159" w:rsidRDefault="00800159">
      <w:pPr>
        <w:pStyle w:val="a9"/>
      </w:pPr>
      <w:r>
        <w:rPr>
          <w:rStyle w:val="a8"/>
        </w:rPr>
        <w:annotationRef/>
      </w:r>
      <w:r>
        <w:t>立绘不要消失，到最后再消失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850A592" w15:done="0"/>
  <w15:commentEx w15:paraId="08ECA224" w15:done="0"/>
  <w15:commentEx w15:paraId="7914F938" w15:done="0"/>
  <w15:commentEx w15:paraId="34A9D7C0" w15:done="0"/>
  <w15:commentEx w15:paraId="72C6A4B5" w15:done="0"/>
  <w15:commentEx w15:paraId="49A9AA4A" w15:done="0"/>
  <w15:commentEx w15:paraId="0CF6C083" w15:done="0"/>
  <w15:commentEx w15:paraId="71441D15" w15:done="0"/>
  <w15:commentEx w15:paraId="2BF3E699" w15:done="0"/>
  <w15:commentEx w15:paraId="66679939" w15:done="0"/>
  <w15:commentEx w15:paraId="00BB9532" w15:done="0"/>
  <w15:commentEx w15:paraId="5726FE90" w15:done="0"/>
  <w15:commentEx w15:paraId="746FE26E" w15:done="0"/>
  <w15:commentEx w15:paraId="4A173AF8" w15:done="0"/>
  <w15:commentEx w15:paraId="16412457" w15:done="0"/>
  <w15:commentEx w15:paraId="0253E13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850A592" w16cid:durableId="7143FC7B"/>
  <w16cid:commentId w16cid:paraId="08ECA224" w16cid:durableId="15875D61"/>
  <w16cid:commentId w16cid:paraId="7914F938" w16cid:durableId="67D080FC"/>
  <w16cid:commentId w16cid:paraId="34A9D7C0" w16cid:durableId="346CB256"/>
  <w16cid:commentId w16cid:paraId="72C6A4B5" w16cid:durableId="4FC84A3C"/>
  <w16cid:commentId w16cid:paraId="49A9AA4A" w16cid:durableId="2D1B62CF"/>
  <w16cid:commentId w16cid:paraId="0CF6C083" w16cid:durableId="164B8456"/>
  <w16cid:commentId w16cid:paraId="71441D15" w16cid:durableId="4EA43F01"/>
  <w16cid:commentId w16cid:paraId="2BF3E699" w16cid:durableId="4BD2C950"/>
  <w16cid:commentId w16cid:paraId="66679939" w16cid:durableId="7E4CA436"/>
  <w16cid:commentId w16cid:paraId="00BB9532" w16cid:durableId="7B851E1B"/>
  <w16cid:commentId w16cid:paraId="5726FE90" w16cid:durableId="04628C2D"/>
  <w16cid:commentId w16cid:paraId="746FE26E" w16cid:durableId="13A7E186"/>
  <w16cid:commentId w16cid:paraId="4A173AF8" w16cid:durableId="1F79D98A"/>
  <w16cid:commentId w16cid:paraId="16412457" w16cid:durableId="78F125C6"/>
  <w16cid:commentId w16cid:paraId="0253E13E" w16cid:durableId="018A71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A19A15" w14:textId="77777777" w:rsidR="00F3274D" w:rsidRDefault="00F3274D" w:rsidP="003945EA">
      <w:r>
        <w:separator/>
      </w:r>
    </w:p>
  </w:endnote>
  <w:endnote w:type="continuationSeparator" w:id="0">
    <w:p w14:paraId="5640B470" w14:textId="77777777" w:rsidR="00F3274D" w:rsidRDefault="00F3274D" w:rsidP="003945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0BB78" w14:textId="77777777" w:rsidR="00F3274D" w:rsidRDefault="00F3274D" w:rsidP="003945EA">
      <w:r>
        <w:separator/>
      </w:r>
    </w:p>
  </w:footnote>
  <w:footnote w:type="continuationSeparator" w:id="0">
    <w:p w14:paraId="00960A92" w14:textId="77777777" w:rsidR="00F3274D" w:rsidRDefault="00F3274D" w:rsidP="003945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54571A"/>
    <w:multiLevelType w:val="hybridMultilevel"/>
    <w:tmpl w:val="CA887E38"/>
    <w:lvl w:ilvl="0" w:tplc="ADCE2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4529425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icrosoft 帐户">
    <w15:presenceInfo w15:providerId="Windows Live" w15:userId="dd770b28defee29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E69"/>
    <w:rsid w:val="000E479E"/>
    <w:rsid w:val="001425D8"/>
    <w:rsid w:val="002313D7"/>
    <w:rsid w:val="003945EA"/>
    <w:rsid w:val="003C5E69"/>
    <w:rsid w:val="004A58CC"/>
    <w:rsid w:val="005F622E"/>
    <w:rsid w:val="0063664B"/>
    <w:rsid w:val="00795202"/>
    <w:rsid w:val="007A2F8F"/>
    <w:rsid w:val="00800159"/>
    <w:rsid w:val="008D530A"/>
    <w:rsid w:val="009062E9"/>
    <w:rsid w:val="00985078"/>
    <w:rsid w:val="00BE21D3"/>
    <w:rsid w:val="00CB0A37"/>
    <w:rsid w:val="00E51564"/>
    <w:rsid w:val="00E746A4"/>
    <w:rsid w:val="00F15F02"/>
    <w:rsid w:val="00F3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D0C546"/>
  <w15:chartTrackingRefBased/>
  <w15:docId w15:val="{DA7A93CA-239F-408B-8119-42B9221E6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01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45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45E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45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45EA"/>
    <w:rPr>
      <w:sz w:val="18"/>
      <w:szCs w:val="18"/>
    </w:rPr>
  </w:style>
  <w:style w:type="paragraph" w:styleId="a7">
    <w:name w:val="List Paragraph"/>
    <w:basedOn w:val="a"/>
    <w:uiPriority w:val="34"/>
    <w:qFormat/>
    <w:rsid w:val="00E51564"/>
    <w:pPr>
      <w:ind w:firstLineChars="200" w:firstLine="420"/>
    </w:pPr>
  </w:style>
  <w:style w:type="paragraph" w:customStyle="1" w:styleId="paragraph">
    <w:name w:val="paragraph"/>
    <w:basedOn w:val="a"/>
    <w:rsid w:val="001425D8"/>
    <w:pPr>
      <w:widowControl/>
      <w:spacing w:before="100" w:beforeAutospacing="1" w:after="100" w:afterAutospacing="1"/>
      <w:jc w:val="left"/>
    </w:pPr>
    <w:rPr>
      <w:rFonts w:ascii="等线" w:eastAsia="等线" w:hAnsi="等线" w:cs="Times New Roman"/>
      <w:kern w:val="0"/>
      <w:sz w:val="24"/>
      <w:szCs w:val="24"/>
    </w:rPr>
  </w:style>
  <w:style w:type="character" w:styleId="a8">
    <w:name w:val="annotation reference"/>
    <w:basedOn w:val="a0"/>
    <w:uiPriority w:val="99"/>
    <w:semiHidden/>
    <w:unhideWhenUsed/>
    <w:rsid w:val="001425D8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1425D8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1425D8"/>
  </w:style>
  <w:style w:type="paragraph" w:styleId="ab">
    <w:name w:val="annotation subject"/>
    <w:basedOn w:val="a9"/>
    <w:next w:val="a9"/>
    <w:link w:val="ac"/>
    <w:uiPriority w:val="99"/>
    <w:semiHidden/>
    <w:unhideWhenUsed/>
    <w:rsid w:val="001425D8"/>
    <w:rPr>
      <w:b/>
      <w:bCs/>
    </w:rPr>
  </w:style>
  <w:style w:type="character" w:customStyle="1" w:styleId="ac">
    <w:name w:val="批注主题 字符"/>
    <w:basedOn w:val="aa"/>
    <w:link w:val="ab"/>
    <w:uiPriority w:val="99"/>
    <w:semiHidden/>
    <w:rsid w:val="001425D8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1425D8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1425D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406</Words>
  <Characters>2318</Characters>
  <Application>Microsoft Office Word</Application>
  <DocSecurity>0</DocSecurity>
  <Lines>19</Lines>
  <Paragraphs>5</Paragraphs>
  <ScaleCrop>false</ScaleCrop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侃亮 郭</cp:lastModifiedBy>
  <cp:revision>11</cp:revision>
  <dcterms:created xsi:type="dcterms:W3CDTF">2024-06-09T08:02:00Z</dcterms:created>
  <dcterms:modified xsi:type="dcterms:W3CDTF">2024-06-24T12:32:00Z</dcterms:modified>
</cp:coreProperties>
</file>